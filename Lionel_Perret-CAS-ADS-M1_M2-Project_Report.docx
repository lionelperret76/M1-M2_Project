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E99222" w14:textId="02ED60E2" w:rsidR="00E2233E" w:rsidRPr="00CD4FD9" w:rsidRDefault="00E2233E">
      <w:pPr>
        <w:spacing w:before="200" w:line="312" w:lineRule="auto"/>
        <w:rPr>
          <w:b/>
          <w:color w:val="3C78D8"/>
          <w:sz w:val="28"/>
          <w:szCs w:val="28"/>
          <w:lang w:val="en-US"/>
        </w:rPr>
      </w:pPr>
    </w:p>
    <w:p w14:paraId="0000001D" w14:textId="6FD6222A" w:rsidR="00787844" w:rsidRPr="00AF2D7C" w:rsidRDefault="00440371">
      <w:pPr>
        <w:pBdr>
          <w:top w:val="nil"/>
          <w:left w:val="nil"/>
          <w:bottom w:val="nil"/>
          <w:right w:val="nil"/>
          <w:between w:val="nil"/>
        </w:pBdr>
        <w:rPr>
          <w:b/>
          <w:color w:val="3C78D8"/>
          <w:sz w:val="28"/>
          <w:szCs w:val="28"/>
          <w:lang w:val="fr-CH"/>
        </w:rPr>
      </w:pPr>
      <w:r w:rsidRPr="00AF2D7C">
        <w:rPr>
          <w:b/>
          <w:color w:val="3C78D8"/>
          <w:sz w:val="28"/>
          <w:szCs w:val="28"/>
          <w:lang w:val="fr-CH"/>
        </w:rPr>
        <w:t>Lionel Perret</w:t>
      </w:r>
    </w:p>
    <w:p w14:paraId="3BD8F77D" w14:textId="77777777" w:rsidR="00E2233E" w:rsidRDefault="00440371">
      <w:pPr>
        <w:pBdr>
          <w:top w:val="nil"/>
          <w:left w:val="nil"/>
          <w:bottom w:val="nil"/>
          <w:right w:val="nil"/>
          <w:between w:val="nil"/>
        </w:pBdr>
        <w:rPr>
          <w:color w:val="666666"/>
          <w:szCs w:val="20"/>
          <w:lang w:val="fr-CH"/>
        </w:rPr>
      </w:pPr>
      <w:r w:rsidRPr="00440371">
        <w:rPr>
          <w:color w:val="666666"/>
          <w:szCs w:val="20"/>
          <w:lang w:val="fr-CH"/>
        </w:rPr>
        <w:t>Route de D</w:t>
      </w:r>
      <w:r>
        <w:rPr>
          <w:color w:val="666666"/>
          <w:szCs w:val="20"/>
          <w:lang w:val="fr-CH"/>
        </w:rPr>
        <w:t>iesse 8</w:t>
      </w:r>
    </w:p>
    <w:p w14:paraId="0000001E" w14:textId="6041153F" w:rsidR="00787844" w:rsidRPr="00440371" w:rsidRDefault="00440371">
      <w:pPr>
        <w:pBdr>
          <w:top w:val="nil"/>
          <w:left w:val="nil"/>
          <w:bottom w:val="nil"/>
          <w:right w:val="nil"/>
          <w:between w:val="nil"/>
        </w:pBdr>
        <w:rPr>
          <w:color w:val="666666"/>
          <w:szCs w:val="20"/>
          <w:lang w:val="fr-CH"/>
        </w:rPr>
      </w:pPr>
      <w:r>
        <w:rPr>
          <w:color w:val="666666"/>
          <w:szCs w:val="20"/>
          <w:lang w:val="fr-CH"/>
        </w:rPr>
        <w:t>2518 Nods</w:t>
      </w:r>
    </w:p>
    <w:p w14:paraId="0000001F" w14:textId="03D08EF6" w:rsidR="00787844" w:rsidRPr="00CD4FD9" w:rsidRDefault="00440371">
      <w:pPr>
        <w:pBdr>
          <w:top w:val="nil"/>
          <w:left w:val="nil"/>
          <w:bottom w:val="nil"/>
          <w:right w:val="nil"/>
          <w:between w:val="nil"/>
        </w:pBdr>
        <w:rPr>
          <w:color w:val="666666"/>
          <w:szCs w:val="20"/>
          <w:lang w:val="fr-CH"/>
        </w:rPr>
      </w:pPr>
      <w:r w:rsidRPr="00CD4FD9">
        <w:rPr>
          <w:color w:val="666666"/>
          <w:szCs w:val="20"/>
          <w:lang w:val="fr-CH"/>
        </w:rPr>
        <w:t>Lionel.Perret.76@gmail.com</w:t>
      </w:r>
    </w:p>
    <w:p w14:paraId="00000020" w14:textId="78FAE82A" w:rsidR="00787844" w:rsidRDefault="00E2233E">
      <w:pPr>
        <w:pBdr>
          <w:top w:val="nil"/>
          <w:left w:val="nil"/>
          <w:bottom w:val="nil"/>
          <w:right w:val="nil"/>
          <w:between w:val="nil"/>
        </w:pBdr>
        <w:rPr>
          <w:color w:val="666666"/>
          <w:szCs w:val="20"/>
          <w:lang w:val="fr-CH"/>
        </w:rPr>
      </w:pPr>
      <w:r w:rsidRPr="00CD4FD9">
        <w:rPr>
          <w:color w:val="666666"/>
          <w:szCs w:val="20"/>
          <w:lang w:val="fr-CH"/>
        </w:rPr>
        <w:t>+41 76 2311093</w:t>
      </w:r>
    </w:p>
    <w:p w14:paraId="4CA97C9B" w14:textId="77777777" w:rsidR="00CF690F" w:rsidRPr="00CD4FD9" w:rsidRDefault="00CF690F">
      <w:pPr>
        <w:pBdr>
          <w:top w:val="nil"/>
          <w:left w:val="nil"/>
          <w:bottom w:val="nil"/>
          <w:right w:val="nil"/>
          <w:between w:val="nil"/>
        </w:pBdr>
        <w:rPr>
          <w:color w:val="666666"/>
          <w:szCs w:val="20"/>
          <w:lang w:val="fr-CH"/>
        </w:rPr>
      </w:pPr>
    </w:p>
    <w:p w14:paraId="4A260F1A" w14:textId="77777777" w:rsidR="00E2233E" w:rsidRPr="00CD4FD9" w:rsidRDefault="00E2233E">
      <w:pPr>
        <w:pBdr>
          <w:top w:val="nil"/>
          <w:left w:val="nil"/>
          <w:bottom w:val="nil"/>
          <w:right w:val="nil"/>
          <w:between w:val="nil"/>
        </w:pBdr>
        <w:rPr>
          <w:color w:val="666666"/>
          <w:szCs w:val="20"/>
          <w:lang w:val="fr-CH"/>
        </w:rPr>
      </w:pPr>
    </w:p>
    <w:p w14:paraId="00000026" w14:textId="1D1E2F23" w:rsidR="00787844" w:rsidRDefault="001027A8" w:rsidP="00CF690F">
      <w:pPr>
        <w:rPr>
          <w:i/>
          <w:iCs/>
          <w:sz w:val="32"/>
          <w:szCs w:val="34"/>
        </w:rPr>
      </w:pPr>
      <w:bookmarkStart w:id="0" w:name="_5x0d5h95i329" w:colFirst="0" w:colLast="0"/>
      <w:bookmarkEnd w:id="0"/>
      <w:r w:rsidRPr="00CF690F">
        <w:rPr>
          <w:i/>
          <w:iCs/>
          <w:sz w:val="32"/>
          <w:szCs w:val="34"/>
        </w:rPr>
        <w:t>Data Science Project</w:t>
      </w:r>
    </w:p>
    <w:p w14:paraId="2A03099D" w14:textId="519492D7" w:rsidR="00CF690F" w:rsidRDefault="00CF690F" w:rsidP="00CF690F">
      <w:pPr>
        <w:rPr>
          <w:i/>
          <w:iCs/>
          <w:sz w:val="32"/>
          <w:szCs w:val="34"/>
        </w:rPr>
      </w:pPr>
    </w:p>
    <w:p w14:paraId="4BD234E5" w14:textId="5A441985" w:rsidR="00CF690F" w:rsidRDefault="00CF690F" w:rsidP="00CF690F">
      <w:pPr>
        <w:rPr>
          <w:i/>
          <w:iCs/>
          <w:sz w:val="32"/>
          <w:szCs w:val="34"/>
        </w:rPr>
      </w:pPr>
    </w:p>
    <w:p w14:paraId="0193E57A" w14:textId="77777777" w:rsidR="00CF690F" w:rsidRPr="00CF690F" w:rsidRDefault="00CF690F" w:rsidP="00CF690F">
      <w:pPr>
        <w:rPr>
          <w:i/>
          <w:iCs/>
        </w:rPr>
      </w:pPr>
    </w:p>
    <w:p w14:paraId="00000027" w14:textId="7BA3A15D" w:rsidR="00787844" w:rsidRDefault="00D75586" w:rsidP="00CF690F">
      <w:pPr>
        <w:rPr>
          <w:b/>
          <w:bCs/>
          <w:sz w:val="50"/>
          <w:szCs w:val="52"/>
        </w:rPr>
      </w:pPr>
      <w:bookmarkStart w:id="1" w:name="_2e7mh2avao1v" w:colFirst="0" w:colLast="0"/>
      <w:bookmarkEnd w:id="1"/>
      <w:r>
        <w:rPr>
          <w:b/>
          <w:bCs/>
          <w:sz w:val="50"/>
          <w:szCs w:val="52"/>
        </w:rPr>
        <w:t xml:space="preserve">Prediction of Avalanche </w:t>
      </w:r>
      <w:r w:rsidR="006C68B0">
        <w:rPr>
          <w:b/>
          <w:bCs/>
          <w:sz w:val="50"/>
          <w:szCs w:val="52"/>
        </w:rPr>
        <w:t>D</w:t>
      </w:r>
      <w:r>
        <w:rPr>
          <w:b/>
          <w:bCs/>
          <w:sz w:val="50"/>
          <w:szCs w:val="52"/>
        </w:rPr>
        <w:t xml:space="preserve">anger </w:t>
      </w:r>
      <w:r w:rsidR="006C68B0">
        <w:rPr>
          <w:b/>
          <w:bCs/>
          <w:sz w:val="50"/>
          <w:szCs w:val="52"/>
        </w:rPr>
        <w:t>L</w:t>
      </w:r>
      <w:r>
        <w:rPr>
          <w:b/>
          <w:bCs/>
          <w:sz w:val="50"/>
          <w:szCs w:val="52"/>
        </w:rPr>
        <w:t>evel</w:t>
      </w:r>
      <w:r w:rsidR="00483A8B">
        <w:rPr>
          <w:b/>
          <w:bCs/>
          <w:sz w:val="50"/>
          <w:szCs w:val="52"/>
        </w:rPr>
        <w:t>s</w:t>
      </w:r>
      <w:r>
        <w:rPr>
          <w:b/>
          <w:bCs/>
          <w:sz w:val="50"/>
          <w:szCs w:val="52"/>
        </w:rPr>
        <w:t xml:space="preserve"> </w:t>
      </w:r>
      <w:r w:rsidR="006C68B0">
        <w:rPr>
          <w:b/>
          <w:bCs/>
          <w:sz w:val="50"/>
          <w:szCs w:val="52"/>
        </w:rPr>
        <w:t>with M</w:t>
      </w:r>
      <w:r>
        <w:rPr>
          <w:b/>
          <w:bCs/>
          <w:sz w:val="50"/>
          <w:szCs w:val="52"/>
        </w:rPr>
        <w:t>eteo</w:t>
      </w:r>
      <w:r w:rsidR="00483A8B">
        <w:rPr>
          <w:b/>
          <w:bCs/>
          <w:sz w:val="50"/>
          <w:szCs w:val="52"/>
        </w:rPr>
        <w:t>rological</w:t>
      </w:r>
      <w:r>
        <w:rPr>
          <w:b/>
          <w:bCs/>
          <w:sz w:val="50"/>
          <w:szCs w:val="52"/>
        </w:rPr>
        <w:t xml:space="preserve"> </w:t>
      </w:r>
      <w:r w:rsidR="006C68B0">
        <w:rPr>
          <w:b/>
          <w:bCs/>
          <w:sz w:val="50"/>
          <w:szCs w:val="52"/>
        </w:rPr>
        <w:t>D</w:t>
      </w:r>
      <w:r>
        <w:rPr>
          <w:b/>
          <w:bCs/>
          <w:sz w:val="50"/>
          <w:szCs w:val="52"/>
        </w:rPr>
        <w:t>ata</w:t>
      </w:r>
    </w:p>
    <w:p w14:paraId="5693A325" w14:textId="77777777" w:rsidR="00CF690F" w:rsidRPr="00CF690F" w:rsidRDefault="00CF690F" w:rsidP="00CF690F">
      <w:pPr>
        <w:rPr>
          <w:b/>
          <w:bCs/>
          <w:sz w:val="50"/>
          <w:szCs w:val="52"/>
        </w:rPr>
      </w:pPr>
    </w:p>
    <w:p w14:paraId="3151ED62" w14:textId="2022529F" w:rsidR="00440371" w:rsidRPr="00440371" w:rsidRDefault="00440371" w:rsidP="00440371"/>
    <w:p w14:paraId="00000028" w14:textId="77777777" w:rsidR="00787844" w:rsidRPr="00CF690F" w:rsidRDefault="001027A8" w:rsidP="00440371">
      <w:pPr>
        <w:pStyle w:val="Titre"/>
        <w:rPr>
          <w:bCs/>
          <w:sz w:val="50"/>
          <w:szCs w:val="52"/>
        </w:rPr>
      </w:pPr>
      <w:bookmarkStart w:id="2" w:name="_6qss5n5reaqg" w:colFirst="0" w:colLast="0"/>
      <w:bookmarkEnd w:id="2"/>
      <w:r w:rsidRPr="00CF690F">
        <w:rPr>
          <w:bCs/>
          <w:sz w:val="50"/>
          <w:szCs w:val="52"/>
        </w:rPr>
        <w:t xml:space="preserve">Conceptual Design Report </w:t>
      </w:r>
    </w:p>
    <w:p w14:paraId="00000029" w14:textId="31BDEC37" w:rsidR="00787844" w:rsidRDefault="00787844">
      <w:pPr>
        <w:pStyle w:val="Sous-titre"/>
        <w:pBdr>
          <w:top w:val="nil"/>
          <w:left w:val="nil"/>
          <w:bottom w:val="nil"/>
          <w:right w:val="nil"/>
          <w:between w:val="nil"/>
        </w:pBdr>
        <w:rPr>
          <w:b/>
          <w:sz w:val="28"/>
          <w:szCs w:val="28"/>
        </w:rPr>
      </w:pPr>
      <w:bookmarkStart w:id="3" w:name="_af80tl7prv5v" w:colFirst="0" w:colLast="0"/>
      <w:bookmarkEnd w:id="3"/>
    </w:p>
    <w:p w14:paraId="5E1BC728" w14:textId="77777777" w:rsidR="00D75586" w:rsidRPr="00D75586" w:rsidRDefault="00D75586" w:rsidP="00D75586"/>
    <w:p w14:paraId="0000002A" w14:textId="1CDEFDDE" w:rsidR="00787844" w:rsidRPr="00CF690F" w:rsidRDefault="00D75586" w:rsidP="00CF690F">
      <w:pPr>
        <w:rPr>
          <w:i/>
          <w:iCs/>
          <w:sz w:val="32"/>
          <w:szCs w:val="34"/>
        </w:rPr>
      </w:pPr>
      <w:bookmarkStart w:id="4" w:name="_h99oect7exy" w:colFirst="0" w:colLast="0"/>
      <w:bookmarkEnd w:id="4"/>
      <w:r>
        <w:rPr>
          <w:i/>
          <w:iCs/>
          <w:sz w:val="32"/>
          <w:szCs w:val="34"/>
        </w:rPr>
        <w:t xml:space="preserve">16 </w:t>
      </w:r>
      <w:r w:rsidR="001027A8" w:rsidRPr="00CF690F">
        <w:rPr>
          <w:i/>
          <w:iCs/>
          <w:sz w:val="32"/>
          <w:szCs w:val="34"/>
        </w:rPr>
        <w:t>October 2020</w:t>
      </w:r>
    </w:p>
    <w:p w14:paraId="1C41FF3D" w14:textId="77777777" w:rsidR="00D75586" w:rsidRDefault="00D75586">
      <w:pPr>
        <w:pStyle w:val="Titre1"/>
        <w:pBdr>
          <w:top w:val="nil"/>
          <w:left w:val="nil"/>
          <w:bottom w:val="nil"/>
          <w:right w:val="nil"/>
          <w:between w:val="nil"/>
        </w:pBdr>
      </w:pPr>
    </w:p>
    <w:p w14:paraId="0000002B" w14:textId="6AB426D1" w:rsidR="00787844" w:rsidRDefault="001027A8">
      <w:pPr>
        <w:pStyle w:val="Titre1"/>
        <w:pBdr>
          <w:top w:val="nil"/>
          <w:left w:val="nil"/>
          <w:bottom w:val="nil"/>
          <w:right w:val="nil"/>
          <w:between w:val="nil"/>
        </w:pBdr>
      </w:pPr>
      <w:bookmarkStart w:id="5" w:name="_Toc52612047"/>
      <w:bookmarkStart w:id="6" w:name="_Toc53353354"/>
      <w:r>
        <w:t>Abstract</w:t>
      </w:r>
      <w:bookmarkEnd w:id="5"/>
      <w:bookmarkEnd w:id="6"/>
    </w:p>
    <w:p w14:paraId="4257C63F" w14:textId="77777777" w:rsidR="006C68B0" w:rsidRDefault="006C68B0"/>
    <w:p w14:paraId="5407E350" w14:textId="43B2C4FD" w:rsidR="00D75586" w:rsidRDefault="00440371" w:rsidP="00D75586">
      <w:pPr>
        <w:jc w:val="both"/>
      </w:pPr>
      <w:r>
        <w:t>This data science project analyse</w:t>
      </w:r>
      <w:r w:rsidR="00C02E96">
        <w:t>s</w:t>
      </w:r>
      <w:r>
        <w:t xml:space="preserve"> the data set of</w:t>
      </w:r>
      <w:r w:rsidR="002E59EF">
        <w:t xml:space="preserve"> </w:t>
      </w:r>
      <w:r w:rsidR="00CF690F">
        <w:t>13</w:t>
      </w:r>
      <w:r w:rsidR="00A552A6">
        <w:t>’</w:t>
      </w:r>
      <w:r w:rsidR="00CF690F">
        <w:t>918</w:t>
      </w:r>
      <w:r>
        <w:t xml:space="preserve"> </w:t>
      </w:r>
      <w:r w:rsidR="00CF690F">
        <w:t>a</w:t>
      </w:r>
      <w:r>
        <w:t>valanches</w:t>
      </w:r>
      <w:r w:rsidR="00A552A6">
        <w:t xml:space="preserve">, </w:t>
      </w:r>
      <w:r>
        <w:t>recorded in the Davos area from 1998 to 2019 and co</w:t>
      </w:r>
      <w:r w:rsidR="00C02E96">
        <w:t>mbine</w:t>
      </w:r>
      <w:r>
        <w:t xml:space="preserve"> </w:t>
      </w:r>
      <w:r w:rsidR="00C02E96">
        <w:t xml:space="preserve">it </w:t>
      </w:r>
      <w:r>
        <w:t xml:space="preserve">with the </w:t>
      </w:r>
      <w:r w:rsidR="001B5AE0">
        <w:t>meteorological</w:t>
      </w:r>
      <w:r>
        <w:t xml:space="preserve"> </w:t>
      </w:r>
      <w:r w:rsidR="00CF690F">
        <w:t>data</w:t>
      </w:r>
      <w:r>
        <w:t xml:space="preserve"> </w:t>
      </w:r>
      <w:r w:rsidR="00D75586">
        <w:t>of the Weissfluhjoch station</w:t>
      </w:r>
      <w:r w:rsidR="00A552A6">
        <w:t xml:space="preserve">, </w:t>
      </w:r>
      <w:r w:rsidR="00D75586">
        <w:t>above Davos</w:t>
      </w:r>
      <w:r>
        <w:t>.</w:t>
      </w:r>
      <w:r w:rsidR="00D75586">
        <w:t xml:space="preserve"> The avalanche data set includes </w:t>
      </w:r>
      <w:r w:rsidR="00A552A6">
        <w:t>information</w:t>
      </w:r>
      <w:r w:rsidR="00D75586">
        <w:t xml:space="preserve"> on the size, the </w:t>
      </w:r>
      <w:r w:rsidR="001B5AE0">
        <w:t>type,</w:t>
      </w:r>
      <w:r w:rsidR="00D75586">
        <w:t xml:space="preserve"> and the number of avalanche</w:t>
      </w:r>
      <w:r w:rsidR="00A552A6">
        <w:t>s</w:t>
      </w:r>
      <w:r w:rsidR="00D75586">
        <w:t>. For each day</w:t>
      </w:r>
      <w:r w:rsidR="00A552A6">
        <w:t>,</w:t>
      </w:r>
      <w:r w:rsidR="00D75586">
        <w:t xml:space="preserve"> wh</w:t>
      </w:r>
      <w:r w:rsidR="00A552A6">
        <w:t>en</w:t>
      </w:r>
      <w:r w:rsidR="00D75586">
        <w:t xml:space="preserve"> avalanches are recorded, the official avalanche danger level is also </w:t>
      </w:r>
      <w:r w:rsidR="00E57B44">
        <w:t>present</w:t>
      </w:r>
      <w:r w:rsidR="00D75586">
        <w:t xml:space="preserve"> in th</w:t>
      </w:r>
      <w:r w:rsidR="00A552A6">
        <w:t>is</w:t>
      </w:r>
      <w:r w:rsidR="00D75586">
        <w:t xml:space="preserve"> database.</w:t>
      </w:r>
    </w:p>
    <w:p w14:paraId="3A0958DA" w14:textId="32FB326B" w:rsidR="00E57B44" w:rsidRPr="009E344F" w:rsidRDefault="00440371" w:rsidP="00E57B44">
      <w:pPr>
        <w:jc w:val="both"/>
        <w:rPr>
          <w:lang w:val="en-US"/>
        </w:rPr>
      </w:pPr>
      <w:r>
        <w:t xml:space="preserve">From </w:t>
      </w:r>
      <w:r w:rsidR="00203E4D">
        <w:t xml:space="preserve">the </w:t>
      </w:r>
      <w:r>
        <w:t>snowfall</w:t>
      </w:r>
      <w:r w:rsidR="00203E4D">
        <w:t xml:space="preserve"> quantity</w:t>
      </w:r>
      <w:r>
        <w:t>,</w:t>
      </w:r>
      <w:r w:rsidR="00203E4D">
        <w:t xml:space="preserve"> the</w:t>
      </w:r>
      <w:r>
        <w:t xml:space="preserve"> wind and </w:t>
      </w:r>
      <w:r w:rsidR="00203E4D">
        <w:t xml:space="preserve">the </w:t>
      </w:r>
      <w:r w:rsidR="00CF690F">
        <w:t>temperature</w:t>
      </w:r>
      <w:r>
        <w:t xml:space="preserve"> </w:t>
      </w:r>
      <w:r w:rsidR="00CF690F">
        <w:t>data</w:t>
      </w:r>
      <w:r w:rsidR="00D75586">
        <w:t xml:space="preserve"> from the weather dataset</w:t>
      </w:r>
      <w:r w:rsidR="00CF690F">
        <w:t>,</w:t>
      </w:r>
      <w:r>
        <w:t xml:space="preserve"> </w:t>
      </w:r>
      <w:r w:rsidR="0084324E">
        <w:t>a</w:t>
      </w:r>
      <w:r w:rsidR="00203E4D">
        <w:t xml:space="preserve"> </w:t>
      </w:r>
      <w:r w:rsidR="00D75586">
        <w:t>binary variable</w:t>
      </w:r>
      <w:r w:rsidR="00E57B44">
        <w:t xml:space="preserve"> describing the </w:t>
      </w:r>
      <w:r w:rsidR="00E57B44" w:rsidRPr="00E57B44">
        <w:rPr>
          <w:i/>
          <w:iCs/>
        </w:rPr>
        <w:t>Critical Fresh Snow</w:t>
      </w:r>
      <w:r w:rsidR="00E57B44">
        <w:t xml:space="preserve"> limit</w:t>
      </w:r>
      <w:r w:rsidR="00D75586">
        <w:t xml:space="preserve"> is created</w:t>
      </w:r>
      <w:r w:rsidR="00A552A6">
        <w:t xml:space="preserve">, </w:t>
      </w:r>
      <w:r w:rsidR="00E57B44">
        <w:t>to</w:t>
      </w:r>
      <w:r w:rsidR="00D75586">
        <w:t xml:space="preserve"> </w:t>
      </w:r>
      <w:r w:rsidR="00A552A6">
        <w:t xml:space="preserve">investigate </w:t>
      </w:r>
      <w:r w:rsidR="00D75586">
        <w:t xml:space="preserve">if more avalanches were recorded </w:t>
      </w:r>
      <w:r w:rsidR="00E57B44">
        <w:t>with those conditions</w:t>
      </w:r>
      <w:r w:rsidR="00D75586">
        <w:t>.</w:t>
      </w:r>
      <w:r w:rsidR="00E57B44">
        <w:t xml:space="preserve"> The results showed that this variable gives an indication that the number of avalanches per day increased but also </w:t>
      </w:r>
      <w:r w:rsidR="00E57B44">
        <w:rPr>
          <w:lang w:val="en-US"/>
        </w:rPr>
        <w:t xml:space="preserve">that other LOCAL meteorological </w:t>
      </w:r>
      <w:r w:rsidR="00E57B44" w:rsidRPr="009E344F">
        <w:rPr>
          <w:lang w:val="en-US"/>
        </w:rPr>
        <w:t>parameters</w:t>
      </w:r>
      <w:r w:rsidR="00E57B44">
        <w:rPr>
          <w:lang w:val="en-US"/>
        </w:rPr>
        <w:t xml:space="preserve"> play an important role as well.</w:t>
      </w:r>
    </w:p>
    <w:p w14:paraId="0F86E805" w14:textId="77777777" w:rsidR="00203E4D" w:rsidRPr="00E57B44" w:rsidRDefault="00203E4D" w:rsidP="00D75586">
      <w:pPr>
        <w:jc w:val="both"/>
        <w:rPr>
          <w:lang w:val="en-US"/>
        </w:rPr>
      </w:pPr>
    </w:p>
    <w:p w14:paraId="25AE39AE" w14:textId="01E18ED9" w:rsidR="00CF690F" w:rsidRDefault="00D75586" w:rsidP="00D75586">
      <w:pPr>
        <w:jc w:val="both"/>
      </w:pPr>
      <w:r>
        <w:t>The final objective of this projec</w:t>
      </w:r>
      <w:r w:rsidR="00A552A6">
        <w:t xml:space="preserve">t </w:t>
      </w:r>
      <w:r w:rsidR="00203E4D">
        <w:t xml:space="preserve">(module 3) </w:t>
      </w:r>
      <w:r w:rsidR="00A552A6">
        <w:t>is to</w:t>
      </w:r>
      <w:r w:rsidR="00203E4D">
        <w:t xml:space="preserve"> predict</w:t>
      </w:r>
      <w:r w:rsidR="00A552A6">
        <w:t xml:space="preserve"> </w:t>
      </w:r>
      <w:r w:rsidR="00203E4D">
        <w:t xml:space="preserve">the avalanche danger levels, with the meteorological parameter available in the Weissfluhjoch data set and to </w:t>
      </w:r>
      <w:r w:rsidR="00A552A6">
        <w:t xml:space="preserve">investigate the degree of </w:t>
      </w:r>
      <w:r w:rsidR="00483A8B">
        <w:t>accuracy</w:t>
      </w:r>
      <w:r w:rsidR="00A552A6">
        <w:t xml:space="preserve"> of </w:t>
      </w:r>
      <w:r w:rsidR="00203E4D">
        <w:t xml:space="preserve">this </w:t>
      </w:r>
      <w:r>
        <w:t>predict</w:t>
      </w:r>
      <w:r w:rsidR="00A552A6">
        <w:t>ion</w:t>
      </w:r>
      <w:r w:rsidR="00E57B44">
        <w:t>.</w:t>
      </w:r>
      <w:r>
        <w:t xml:space="preserve"> </w:t>
      </w:r>
    </w:p>
    <w:p w14:paraId="0000002F" w14:textId="08DA4F9F" w:rsidR="00787844" w:rsidRPr="00C82D53" w:rsidRDefault="0084324E" w:rsidP="00D75586">
      <w:pPr>
        <w:jc w:val="both"/>
        <w:rPr>
          <w:lang w:val="en-US"/>
        </w:rPr>
      </w:pPr>
      <w:r>
        <w:t xml:space="preserve"> </w:t>
      </w:r>
      <w:bookmarkStart w:id="7" w:name="_ut1lf6l8icd3" w:colFirst="0" w:colLast="0"/>
      <w:bookmarkEnd w:id="7"/>
    </w:p>
    <w:p w14:paraId="00000033" w14:textId="77777777" w:rsidR="00787844" w:rsidRPr="00C82D53" w:rsidRDefault="00787844">
      <w:pPr>
        <w:rPr>
          <w:lang w:val="en-US"/>
        </w:rPr>
      </w:pPr>
      <w:bookmarkStart w:id="8" w:name="_qd77nd3yr961" w:colFirst="0" w:colLast="0"/>
      <w:bookmarkEnd w:id="8"/>
    </w:p>
    <w:p w14:paraId="00000034" w14:textId="77777777" w:rsidR="00787844" w:rsidRPr="00C82D53" w:rsidRDefault="00787844">
      <w:pPr>
        <w:rPr>
          <w:lang w:val="en-US"/>
        </w:rPr>
      </w:pPr>
    </w:p>
    <w:p w14:paraId="539677D6" w14:textId="77777777" w:rsidR="00E2233E" w:rsidRDefault="00E2233E">
      <w:pPr>
        <w:spacing w:before="200" w:line="312" w:lineRule="auto"/>
        <w:rPr>
          <w:b/>
          <w:sz w:val="28"/>
          <w:szCs w:val="28"/>
        </w:rPr>
      </w:pPr>
      <w:r>
        <w:br w:type="page"/>
      </w:r>
    </w:p>
    <w:p w14:paraId="00000035" w14:textId="6E21A44A" w:rsidR="00787844" w:rsidRDefault="001027A8">
      <w:pPr>
        <w:pStyle w:val="Titre1"/>
        <w:pBdr>
          <w:top w:val="nil"/>
          <w:left w:val="nil"/>
          <w:bottom w:val="nil"/>
          <w:right w:val="nil"/>
          <w:between w:val="nil"/>
        </w:pBdr>
        <w:rPr>
          <w:lang w:val="fr-CH"/>
        </w:rPr>
      </w:pPr>
      <w:bookmarkStart w:id="9" w:name="_Toc53353355"/>
      <w:r w:rsidRPr="00856E26">
        <w:rPr>
          <w:lang w:val="fr-CH"/>
        </w:rPr>
        <w:lastRenderedPageBreak/>
        <w:t>Table of Contents</w:t>
      </w:r>
      <w:bookmarkEnd w:id="9"/>
    </w:p>
    <w:p w14:paraId="1BA8A877" w14:textId="77777777" w:rsidR="00541E60" w:rsidRPr="00541E60" w:rsidRDefault="00541E60" w:rsidP="00541E60">
      <w:pPr>
        <w:rPr>
          <w:lang w:val="fr-CH"/>
        </w:rPr>
      </w:pPr>
    </w:p>
    <w:sdt>
      <w:sdtPr>
        <w:rPr>
          <w:lang w:val="fr-FR"/>
        </w:rPr>
        <w:id w:val="-1300219212"/>
        <w:docPartObj>
          <w:docPartGallery w:val="Table of Contents"/>
          <w:docPartUnique/>
        </w:docPartObj>
      </w:sdtPr>
      <w:sdtEndPr>
        <w:rPr>
          <w:b/>
          <w:bCs/>
          <w:sz w:val="16"/>
          <w:szCs w:val="16"/>
        </w:rPr>
      </w:sdtEndPr>
      <w:sdtContent>
        <w:p w14:paraId="12FEA2E9" w14:textId="23A96705" w:rsidR="001F5D73" w:rsidRDefault="00CF690F">
          <w:pPr>
            <w:pStyle w:val="TM1"/>
            <w:tabs>
              <w:tab w:val="right" w:leader="dot" w:pos="9962"/>
            </w:tabs>
            <w:rPr>
              <w:rFonts w:asciiTheme="minorHAnsi" w:eastAsiaTheme="minorEastAsia" w:hAnsiTheme="minorHAnsi" w:cstheme="minorBidi"/>
              <w:noProof/>
              <w:color w:val="auto"/>
              <w:sz w:val="22"/>
              <w:lang w:val="fr-CH"/>
            </w:rPr>
          </w:pPr>
          <w:r w:rsidRPr="00A6489B">
            <w:rPr>
              <w:sz w:val="16"/>
              <w:szCs w:val="16"/>
            </w:rPr>
            <w:fldChar w:fldCharType="begin"/>
          </w:r>
          <w:r w:rsidRPr="00A6489B">
            <w:rPr>
              <w:sz w:val="16"/>
              <w:szCs w:val="16"/>
            </w:rPr>
            <w:instrText xml:space="preserve"> TOC \o "1-3" \h \z \u </w:instrText>
          </w:r>
          <w:r w:rsidRPr="00A6489B">
            <w:rPr>
              <w:sz w:val="16"/>
              <w:szCs w:val="16"/>
            </w:rPr>
            <w:fldChar w:fldCharType="separate"/>
          </w:r>
          <w:hyperlink w:anchor="_Toc53353354" w:history="1">
            <w:r w:rsidR="001F5D73" w:rsidRPr="0016100A">
              <w:rPr>
                <w:rStyle w:val="Lienhypertexte"/>
                <w:noProof/>
              </w:rPr>
              <w:t>Abstract</w:t>
            </w:r>
            <w:r w:rsidR="001F5D73">
              <w:rPr>
                <w:noProof/>
                <w:webHidden/>
              </w:rPr>
              <w:tab/>
            </w:r>
            <w:r w:rsidR="001F5D73">
              <w:rPr>
                <w:noProof/>
                <w:webHidden/>
              </w:rPr>
              <w:fldChar w:fldCharType="begin"/>
            </w:r>
            <w:r w:rsidR="001F5D73">
              <w:rPr>
                <w:noProof/>
                <w:webHidden/>
              </w:rPr>
              <w:instrText xml:space="preserve"> PAGEREF _Toc53353354 \h </w:instrText>
            </w:r>
            <w:r w:rsidR="001F5D73">
              <w:rPr>
                <w:noProof/>
                <w:webHidden/>
              </w:rPr>
            </w:r>
            <w:r w:rsidR="001F5D73">
              <w:rPr>
                <w:noProof/>
                <w:webHidden/>
              </w:rPr>
              <w:fldChar w:fldCharType="separate"/>
            </w:r>
            <w:r w:rsidR="00CE0969">
              <w:rPr>
                <w:noProof/>
                <w:webHidden/>
              </w:rPr>
              <w:t>0</w:t>
            </w:r>
            <w:r w:rsidR="001F5D73">
              <w:rPr>
                <w:noProof/>
                <w:webHidden/>
              </w:rPr>
              <w:fldChar w:fldCharType="end"/>
            </w:r>
          </w:hyperlink>
        </w:p>
        <w:p w14:paraId="4DBC78F2" w14:textId="12DDC2E3"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55" w:history="1">
            <w:r w:rsidRPr="0016100A">
              <w:rPr>
                <w:rStyle w:val="Lienhypertexte"/>
                <w:noProof/>
                <w:lang w:val="fr-CH"/>
              </w:rPr>
              <w:t>Table of Contents</w:t>
            </w:r>
            <w:r>
              <w:rPr>
                <w:noProof/>
                <w:webHidden/>
              </w:rPr>
              <w:tab/>
            </w:r>
            <w:r>
              <w:rPr>
                <w:noProof/>
                <w:webHidden/>
              </w:rPr>
              <w:fldChar w:fldCharType="begin"/>
            </w:r>
            <w:r>
              <w:rPr>
                <w:noProof/>
                <w:webHidden/>
              </w:rPr>
              <w:instrText xml:space="preserve"> PAGEREF _Toc53353355 \h </w:instrText>
            </w:r>
            <w:r>
              <w:rPr>
                <w:noProof/>
                <w:webHidden/>
              </w:rPr>
            </w:r>
            <w:r>
              <w:rPr>
                <w:noProof/>
                <w:webHidden/>
              </w:rPr>
              <w:fldChar w:fldCharType="separate"/>
            </w:r>
            <w:r w:rsidR="00CE0969">
              <w:rPr>
                <w:noProof/>
                <w:webHidden/>
              </w:rPr>
              <w:t>1</w:t>
            </w:r>
            <w:r>
              <w:rPr>
                <w:noProof/>
                <w:webHidden/>
              </w:rPr>
              <w:fldChar w:fldCharType="end"/>
            </w:r>
          </w:hyperlink>
        </w:p>
        <w:p w14:paraId="5278AD83" w14:textId="30E439A3"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56" w:history="1">
            <w:r w:rsidRPr="0016100A">
              <w:rPr>
                <w:rStyle w:val="Lienhypertexte"/>
                <w:noProof/>
                <w:lang w:val="en-US"/>
              </w:rPr>
              <w:t>1. Project Objectives</w:t>
            </w:r>
            <w:r>
              <w:rPr>
                <w:noProof/>
                <w:webHidden/>
              </w:rPr>
              <w:tab/>
            </w:r>
            <w:r>
              <w:rPr>
                <w:noProof/>
                <w:webHidden/>
              </w:rPr>
              <w:fldChar w:fldCharType="begin"/>
            </w:r>
            <w:r>
              <w:rPr>
                <w:noProof/>
                <w:webHidden/>
              </w:rPr>
              <w:instrText xml:space="preserve"> PAGEREF _Toc53353356 \h </w:instrText>
            </w:r>
            <w:r>
              <w:rPr>
                <w:noProof/>
                <w:webHidden/>
              </w:rPr>
            </w:r>
            <w:r>
              <w:rPr>
                <w:noProof/>
                <w:webHidden/>
              </w:rPr>
              <w:fldChar w:fldCharType="separate"/>
            </w:r>
            <w:r w:rsidR="00CE0969">
              <w:rPr>
                <w:noProof/>
                <w:webHidden/>
              </w:rPr>
              <w:t>2</w:t>
            </w:r>
            <w:r>
              <w:rPr>
                <w:noProof/>
                <w:webHidden/>
              </w:rPr>
              <w:fldChar w:fldCharType="end"/>
            </w:r>
          </w:hyperlink>
        </w:p>
        <w:p w14:paraId="7AA54D02" w14:textId="677DC15C"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57" w:history="1">
            <w:r w:rsidRPr="0016100A">
              <w:rPr>
                <w:rStyle w:val="Lienhypertexte"/>
                <w:noProof/>
                <w:lang w:val="en-US"/>
              </w:rPr>
              <w:t>Project - Module 1 - Objectives</w:t>
            </w:r>
            <w:r>
              <w:rPr>
                <w:noProof/>
                <w:webHidden/>
              </w:rPr>
              <w:tab/>
            </w:r>
            <w:r>
              <w:rPr>
                <w:noProof/>
                <w:webHidden/>
              </w:rPr>
              <w:fldChar w:fldCharType="begin"/>
            </w:r>
            <w:r>
              <w:rPr>
                <w:noProof/>
                <w:webHidden/>
              </w:rPr>
              <w:instrText xml:space="preserve"> PAGEREF _Toc53353357 \h </w:instrText>
            </w:r>
            <w:r>
              <w:rPr>
                <w:noProof/>
                <w:webHidden/>
              </w:rPr>
            </w:r>
            <w:r>
              <w:rPr>
                <w:noProof/>
                <w:webHidden/>
              </w:rPr>
              <w:fldChar w:fldCharType="separate"/>
            </w:r>
            <w:r w:rsidR="00CE0969">
              <w:rPr>
                <w:noProof/>
                <w:webHidden/>
              </w:rPr>
              <w:t>2</w:t>
            </w:r>
            <w:r>
              <w:rPr>
                <w:noProof/>
                <w:webHidden/>
              </w:rPr>
              <w:fldChar w:fldCharType="end"/>
            </w:r>
          </w:hyperlink>
        </w:p>
        <w:p w14:paraId="32883E70" w14:textId="04C46740"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58" w:history="1">
            <w:r w:rsidRPr="0016100A">
              <w:rPr>
                <w:rStyle w:val="Lienhypertexte"/>
                <w:noProof/>
                <w:lang w:val="en-US"/>
              </w:rPr>
              <w:t>Project - Module 2 – Objectives</w:t>
            </w:r>
            <w:r>
              <w:rPr>
                <w:noProof/>
                <w:webHidden/>
              </w:rPr>
              <w:tab/>
            </w:r>
            <w:r>
              <w:rPr>
                <w:noProof/>
                <w:webHidden/>
              </w:rPr>
              <w:fldChar w:fldCharType="begin"/>
            </w:r>
            <w:r>
              <w:rPr>
                <w:noProof/>
                <w:webHidden/>
              </w:rPr>
              <w:instrText xml:space="preserve"> PAGEREF _Toc53353358 \h </w:instrText>
            </w:r>
            <w:r>
              <w:rPr>
                <w:noProof/>
                <w:webHidden/>
              </w:rPr>
            </w:r>
            <w:r>
              <w:rPr>
                <w:noProof/>
                <w:webHidden/>
              </w:rPr>
              <w:fldChar w:fldCharType="separate"/>
            </w:r>
            <w:r w:rsidR="00CE0969">
              <w:rPr>
                <w:noProof/>
                <w:webHidden/>
              </w:rPr>
              <w:t>3</w:t>
            </w:r>
            <w:r>
              <w:rPr>
                <w:noProof/>
                <w:webHidden/>
              </w:rPr>
              <w:fldChar w:fldCharType="end"/>
            </w:r>
          </w:hyperlink>
        </w:p>
        <w:p w14:paraId="2FD01A24" w14:textId="596927A3"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59" w:history="1">
            <w:r w:rsidRPr="0016100A">
              <w:rPr>
                <w:rStyle w:val="Lienhypertexte"/>
                <w:noProof/>
              </w:rPr>
              <w:t>Project – Module 3 – Objectives</w:t>
            </w:r>
            <w:r>
              <w:rPr>
                <w:noProof/>
                <w:webHidden/>
              </w:rPr>
              <w:tab/>
            </w:r>
            <w:r>
              <w:rPr>
                <w:noProof/>
                <w:webHidden/>
              </w:rPr>
              <w:fldChar w:fldCharType="begin"/>
            </w:r>
            <w:r>
              <w:rPr>
                <w:noProof/>
                <w:webHidden/>
              </w:rPr>
              <w:instrText xml:space="preserve"> PAGEREF _Toc53353359 \h </w:instrText>
            </w:r>
            <w:r>
              <w:rPr>
                <w:noProof/>
                <w:webHidden/>
              </w:rPr>
            </w:r>
            <w:r>
              <w:rPr>
                <w:noProof/>
                <w:webHidden/>
              </w:rPr>
              <w:fldChar w:fldCharType="separate"/>
            </w:r>
            <w:r w:rsidR="00CE0969">
              <w:rPr>
                <w:noProof/>
                <w:webHidden/>
              </w:rPr>
              <w:t>3</w:t>
            </w:r>
            <w:r>
              <w:rPr>
                <w:noProof/>
                <w:webHidden/>
              </w:rPr>
              <w:fldChar w:fldCharType="end"/>
            </w:r>
          </w:hyperlink>
        </w:p>
        <w:p w14:paraId="5D87AD8B" w14:textId="6F86C8DB"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60" w:history="1">
            <w:r w:rsidRPr="0016100A">
              <w:rPr>
                <w:rStyle w:val="Lienhypertexte"/>
                <w:noProof/>
              </w:rPr>
              <w:t>2. Methods</w:t>
            </w:r>
            <w:r>
              <w:rPr>
                <w:noProof/>
                <w:webHidden/>
              </w:rPr>
              <w:tab/>
            </w:r>
            <w:r>
              <w:rPr>
                <w:noProof/>
                <w:webHidden/>
              </w:rPr>
              <w:fldChar w:fldCharType="begin"/>
            </w:r>
            <w:r>
              <w:rPr>
                <w:noProof/>
                <w:webHidden/>
              </w:rPr>
              <w:instrText xml:space="preserve"> PAGEREF _Toc53353360 \h </w:instrText>
            </w:r>
            <w:r>
              <w:rPr>
                <w:noProof/>
                <w:webHidden/>
              </w:rPr>
            </w:r>
            <w:r>
              <w:rPr>
                <w:noProof/>
                <w:webHidden/>
              </w:rPr>
              <w:fldChar w:fldCharType="separate"/>
            </w:r>
            <w:r w:rsidR="00CE0969">
              <w:rPr>
                <w:noProof/>
                <w:webHidden/>
              </w:rPr>
              <w:t>4</w:t>
            </w:r>
            <w:r>
              <w:rPr>
                <w:noProof/>
                <w:webHidden/>
              </w:rPr>
              <w:fldChar w:fldCharType="end"/>
            </w:r>
          </w:hyperlink>
        </w:p>
        <w:p w14:paraId="39199EDD" w14:textId="12EB389B"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61" w:history="1">
            <w:r w:rsidRPr="0016100A">
              <w:rPr>
                <w:rStyle w:val="Lienhypertexte"/>
                <w:noProof/>
              </w:rPr>
              <w:t>Infrastructure</w:t>
            </w:r>
            <w:r>
              <w:rPr>
                <w:noProof/>
                <w:webHidden/>
              </w:rPr>
              <w:tab/>
            </w:r>
            <w:r>
              <w:rPr>
                <w:noProof/>
                <w:webHidden/>
              </w:rPr>
              <w:fldChar w:fldCharType="begin"/>
            </w:r>
            <w:r>
              <w:rPr>
                <w:noProof/>
                <w:webHidden/>
              </w:rPr>
              <w:instrText xml:space="preserve"> PAGEREF _Toc53353361 \h </w:instrText>
            </w:r>
            <w:r>
              <w:rPr>
                <w:noProof/>
                <w:webHidden/>
              </w:rPr>
            </w:r>
            <w:r>
              <w:rPr>
                <w:noProof/>
                <w:webHidden/>
              </w:rPr>
              <w:fldChar w:fldCharType="separate"/>
            </w:r>
            <w:r w:rsidR="00CE0969">
              <w:rPr>
                <w:noProof/>
                <w:webHidden/>
              </w:rPr>
              <w:t>4</w:t>
            </w:r>
            <w:r>
              <w:rPr>
                <w:noProof/>
                <w:webHidden/>
              </w:rPr>
              <w:fldChar w:fldCharType="end"/>
            </w:r>
          </w:hyperlink>
        </w:p>
        <w:p w14:paraId="26F0574F" w14:textId="198C4940"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62" w:history="1">
            <w:r w:rsidRPr="0016100A">
              <w:rPr>
                <w:rStyle w:val="Lienhypertexte"/>
                <w:noProof/>
              </w:rPr>
              <w:t>Tools</w:t>
            </w:r>
            <w:r>
              <w:rPr>
                <w:noProof/>
                <w:webHidden/>
              </w:rPr>
              <w:tab/>
            </w:r>
            <w:r>
              <w:rPr>
                <w:noProof/>
                <w:webHidden/>
              </w:rPr>
              <w:fldChar w:fldCharType="begin"/>
            </w:r>
            <w:r>
              <w:rPr>
                <w:noProof/>
                <w:webHidden/>
              </w:rPr>
              <w:instrText xml:space="preserve"> PAGEREF _Toc53353362 \h </w:instrText>
            </w:r>
            <w:r>
              <w:rPr>
                <w:noProof/>
                <w:webHidden/>
              </w:rPr>
            </w:r>
            <w:r>
              <w:rPr>
                <w:noProof/>
                <w:webHidden/>
              </w:rPr>
              <w:fldChar w:fldCharType="separate"/>
            </w:r>
            <w:r w:rsidR="00CE0969">
              <w:rPr>
                <w:noProof/>
                <w:webHidden/>
              </w:rPr>
              <w:t>4</w:t>
            </w:r>
            <w:r>
              <w:rPr>
                <w:noProof/>
                <w:webHidden/>
              </w:rPr>
              <w:fldChar w:fldCharType="end"/>
            </w:r>
          </w:hyperlink>
        </w:p>
        <w:p w14:paraId="6D522F10" w14:textId="5D38D6D9"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63" w:history="1">
            <w:r w:rsidRPr="0016100A">
              <w:rPr>
                <w:rStyle w:val="Lienhypertexte"/>
                <w:noProof/>
              </w:rPr>
              <w:t>Python Libraries</w:t>
            </w:r>
            <w:r>
              <w:rPr>
                <w:noProof/>
                <w:webHidden/>
              </w:rPr>
              <w:tab/>
            </w:r>
            <w:r>
              <w:rPr>
                <w:noProof/>
                <w:webHidden/>
              </w:rPr>
              <w:fldChar w:fldCharType="begin"/>
            </w:r>
            <w:r>
              <w:rPr>
                <w:noProof/>
                <w:webHidden/>
              </w:rPr>
              <w:instrText xml:space="preserve"> PAGEREF _Toc53353363 \h </w:instrText>
            </w:r>
            <w:r>
              <w:rPr>
                <w:noProof/>
                <w:webHidden/>
              </w:rPr>
            </w:r>
            <w:r>
              <w:rPr>
                <w:noProof/>
                <w:webHidden/>
              </w:rPr>
              <w:fldChar w:fldCharType="separate"/>
            </w:r>
            <w:r w:rsidR="00CE0969">
              <w:rPr>
                <w:noProof/>
                <w:webHidden/>
              </w:rPr>
              <w:t>4</w:t>
            </w:r>
            <w:r>
              <w:rPr>
                <w:noProof/>
                <w:webHidden/>
              </w:rPr>
              <w:fldChar w:fldCharType="end"/>
            </w:r>
          </w:hyperlink>
        </w:p>
        <w:p w14:paraId="04E46FF4" w14:textId="09D49168"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64" w:history="1">
            <w:r w:rsidRPr="0016100A">
              <w:rPr>
                <w:rStyle w:val="Lienhypertexte"/>
                <w:noProof/>
              </w:rPr>
              <w:t>3. Data</w:t>
            </w:r>
            <w:r>
              <w:rPr>
                <w:noProof/>
                <w:webHidden/>
              </w:rPr>
              <w:tab/>
            </w:r>
            <w:r>
              <w:rPr>
                <w:noProof/>
                <w:webHidden/>
              </w:rPr>
              <w:fldChar w:fldCharType="begin"/>
            </w:r>
            <w:r>
              <w:rPr>
                <w:noProof/>
                <w:webHidden/>
              </w:rPr>
              <w:instrText xml:space="preserve"> PAGEREF _Toc53353364 \h </w:instrText>
            </w:r>
            <w:r>
              <w:rPr>
                <w:noProof/>
                <w:webHidden/>
              </w:rPr>
            </w:r>
            <w:r>
              <w:rPr>
                <w:noProof/>
                <w:webHidden/>
              </w:rPr>
              <w:fldChar w:fldCharType="separate"/>
            </w:r>
            <w:r w:rsidR="00CE0969">
              <w:rPr>
                <w:noProof/>
                <w:webHidden/>
              </w:rPr>
              <w:t>5</w:t>
            </w:r>
            <w:r>
              <w:rPr>
                <w:noProof/>
                <w:webHidden/>
              </w:rPr>
              <w:fldChar w:fldCharType="end"/>
            </w:r>
          </w:hyperlink>
        </w:p>
        <w:p w14:paraId="4AA78FEC" w14:textId="7F84985B"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65" w:history="1">
            <w:r w:rsidRPr="0016100A">
              <w:rPr>
                <w:rStyle w:val="Lienhypertexte"/>
                <w:i/>
                <w:iCs/>
                <w:noProof/>
              </w:rPr>
              <w:t xml:space="preserve">Data Set 1   </w:t>
            </w:r>
            <w:r w:rsidRPr="0016100A">
              <w:rPr>
                <w:rStyle w:val="Lienhypertexte"/>
                <w:noProof/>
              </w:rPr>
              <w:t>Snow avalanche data Davos, Switzerland, 1999-2019</w:t>
            </w:r>
            <w:r>
              <w:rPr>
                <w:noProof/>
                <w:webHidden/>
              </w:rPr>
              <w:tab/>
            </w:r>
            <w:r>
              <w:rPr>
                <w:noProof/>
                <w:webHidden/>
              </w:rPr>
              <w:fldChar w:fldCharType="begin"/>
            </w:r>
            <w:r>
              <w:rPr>
                <w:noProof/>
                <w:webHidden/>
              </w:rPr>
              <w:instrText xml:space="preserve"> PAGEREF _Toc53353365 \h </w:instrText>
            </w:r>
            <w:r>
              <w:rPr>
                <w:noProof/>
                <w:webHidden/>
              </w:rPr>
            </w:r>
            <w:r>
              <w:rPr>
                <w:noProof/>
                <w:webHidden/>
              </w:rPr>
              <w:fldChar w:fldCharType="separate"/>
            </w:r>
            <w:r w:rsidR="00CE0969">
              <w:rPr>
                <w:noProof/>
                <w:webHidden/>
              </w:rPr>
              <w:t>5</w:t>
            </w:r>
            <w:r>
              <w:rPr>
                <w:noProof/>
                <w:webHidden/>
              </w:rPr>
              <w:fldChar w:fldCharType="end"/>
            </w:r>
          </w:hyperlink>
        </w:p>
        <w:p w14:paraId="194937FD" w14:textId="5523B5AC"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66" w:history="1">
            <w:r w:rsidRPr="0016100A">
              <w:rPr>
                <w:rStyle w:val="Lienhypertexte"/>
                <w:i/>
                <w:iCs/>
                <w:noProof/>
              </w:rPr>
              <w:t>Data Set 2 Weissfluhjoch</w:t>
            </w:r>
            <w:r w:rsidRPr="0016100A">
              <w:rPr>
                <w:rStyle w:val="Lienhypertexte"/>
                <w:noProof/>
              </w:rPr>
              <w:t xml:space="preserve"> Meteorological and snowpack measurement 1999-2017</w:t>
            </w:r>
            <w:r>
              <w:rPr>
                <w:noProof/>
                <w:webHidden/>
              </w:rPr>
              <w:tab/>
            </w:r>
            <w:r>
              <w:rPr>
                <w:noProof/>
                <w:webHidden/>
              </w:rPr>
              <w:fldChar w:fldCharType="begin"/>
            </w:r>
            <w:r>
              <w:rPr>
                <w:noProof/>
                <w:webHidden/>
              </w:rPr>
              <w:instrText xml:space="preserve"> PAGEREF _Toc53353366 \h </w:instrText>
            </w:r>
            <w:r>
              <w:rPr>
                <w:noProof/>
                <w:webHidden/>
              </w:rPr>
            </w:r>
            <w:r>
              <w:rPr>
                <w:noProof/>
                <w:webHidden/>
              </w:rPr>
              <w:fldChar w:fldCharType="separate"/>
            </w:r>
            <w:r w:rsidR="00CE0969">
              <w:rPr>
                <w:noProof/>
                <w:webHidden/>
              </w:rPr>
              <w:t>7</w:t>
            </w:r>
            <w:r>
              <w:rPr>
                <w:noProof/>
                <w:webHidden/>
              </w:rPr>
              <w:fldChar w:fldCharType="end"/>
            </w:r>
          </w:hyperlink>
        </w:p>
        <w:p w14:paraId="28F5A3ED" w14:textId="760F8D5D"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67" w:history="1">
            <w:r w:rsidRPr="0016100A">
              <w:rPr>
                <w:rStyle w:val="Lienhypertexte"/>
                <w:noProof/>
              </w:rPr>
              <w:t>4. Metadata</w:t>
            </w:r>
            <w:r>
              <w:rPr>
                <w:noProof/>
                <w:webHidden/>
              </w:rPr>
              <w:tab/>
            </w:r>
            <w:r>
              <w:rPr>
                <w:noProof/>
                <w:webHidden/>
              </w:rPr>
              <w:fldChar w:fldCharType="begin"/>
            </w:r>
            <w:r>
              <w:rPr>
                <w:noProof/>
                <w:webHidden/>
              </w:rPr>
              <w:instrText xml:space="preserve"> PAGEREF _Toc53353367 \h </w:instrText>
            </w:r>
            <w:r>
              <w:rPr>
                <w:noProof/>
                <w:webHidden/>
              </w:rPr>
            </w:r>
            <w:r>
              <w:rPr>
                <w:noProof/>
                <w:webHidden/>
              </w:rPr>
              <w:fldChar w:fldCharType="separate"/>
            </w:r>
            <w:r w:rsidR="00CE0969">
              <w:rPr>
                <w:noProof/>
                <w:webHidden/>
              </w:rPr>
              <w:t>9</w:t>
            </w:r>
            <w:r>
              <w:rPr>
                <w:noProof/>
                <w:webHidden/>
              </w:rPr>
              <w:fldChar w:fldCharType="end"/>
            </w:r>
          </w:hyperlink>
        </w:p>
        <w:p w14:paraId="729E8BB8" w14:textId="50D04598"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68" w:history="1">
            <w:r w:rsidRPr="0016100A">
              <w:rPr>
                <w:rStyle w:val="Lienhypertexte"/>
                <w:noProof/>
              </w:rPr>
              <w:t>5. Data Quality</w:t>
            </w:r>
            <w:r>
              <w:rPr>
                <w:noProof/>
                <w:webHidden/>
              </w:rPr>
              <w:tab/>
            </w:r>
            <w:r>
              <w:rPr>
                <w:noProof/>
                <w:webHidden/>
              </w:rPr>
              <w:fldChar w:fldCharType="begin"/>
            </w:r>
            <w:r>
              <w:rPr>
                <w:noProof/>
                <w:webHidden/>
              </w:rPr>
              <w:instrText xml:space="preserve"> PAGEREF _Toc53353368 \h </w:instrText>
            </w:r>
            <w:r>
              <w:rPr>
                <w:noProof/>
                <w:webHidden/>
              </w:rPr>
            </w:r>
            <w:r>
              <w:rPr>
                <w:noProof/>
                <w:webHidden/>
              </w:rPr>
              <w:fldChar w:fldCharType="separate"/>
            </w:r>
            <w:r w:rsidR="00CE0969">
              <w:rPr>
                <w:noProof/>
                <w:webHidden/>
              </w:rPr>
              <w:t>10</w:t>
            </w:r>
            <w:r>
              <w:rPr>
                <w:noProof/>
                <w:webHidden/>
              </w:rPr>
              <w:fldChar w:fldCharType="end"/>
            </w:r>
          </w:hyperlink>
        </w:p>
        <w:p w14:paraId="4762FCC4" w14:textId="73BF4B36"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69" w:history="1">
            <w:r w:rsidRPr="0016100A">
              <w:rPr>
                <w:rStyle w:val="Lienhypertexte"/>
                <w:noProof/>
              </w:rPr>
              <w:t>Meteorological measurements accuracy</w:t>
            </w:r>
            <w:r>
              <w:rPr>
                <w:noProof/>
                <w:webHidden/>
              </w:rPr>
              <w:tab/>
            </w:r>
            <w:r>
              <w:rPr>
                <w:noProof/>
                <w:webHidden/>
              </w:rPr>
              <w:fldChar w:fldCharType="begin"/>
            </w:r>
            <w:r>
              <w:rPr>
                <w:noProof/>
                <w:webHidden/>
              </w:rPr>
              <w:instrText xml:space="preserve"> PAGEREF _Toc53353369 \h </w:instrText>
            </w:r>
            <w:r>
              <w:rPr>
                <w:noProof/>
                <w:webHidden/>
              </w:rPr>
            </w:r>
            <w:r>
              <w:rPr>
                <w:noProof/>
                <w:webHidden/>
              </w:rPr>
              <w:fldChar w:fldCharType="separate"/>
            </w:r>
            <w:r w:rsidR="00CE0969">
              <w:rPr>
                <w:noProof/>
                <w:webHidden/>
              </w:rPr>
              <w:t>10</w:t>
            </w:r>
            <w:r>
              <w:rPr>
                <w:noProof/>
                <w:webHidden/>
              </w:rPr>
              <w:fldChar w:fldCharType="end"/>
            </w:r>
          </w:hyperlink>
        </w:p>
        <w:p w14:paraId="3B87CCD6" w14:textId="2285F6D6"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70" w:history="1">
            <w:r w:rsidRPr="0016100A">
              <w:rPr>
                <w:rStyle w:val="Lienhypertexte"/>
                <w:noProof/>
              </w:rPr>
              <w:t>Geographic position differences in avalanches and meteorological measurements</w:t>
            </w:r>
            <w:r>
              <w:rPr>
                <w:noProof/>
                <w:webHidden/>
              </w:rPr>
              <w:tab/>
            </w:r>
            <w:r>
              <w:rPr>
                <w:noProof/>
                <w:webHidden/>
              </w:rPr>
              <w:fldChar w:fldCharType="begin"/>
            </w:r>
            <w:r>
              <w:rPr>
                <w:noProof/>
                <w:webHidden/>
              </w:rPr>
              <w:instrText xml:space="preserve"> PAGEREF _Toc53353370 \h </w:instrText>
            </w:r>
            <w:r>
              <w:rPr>
                <w:noProof/>
                <w:webHidden/>
              </w:rPr>
            </w:r>
            <w:r>
              <w:rPr>
                <w:noProof/>
                <w:webHidden/>
              </w:rPr>
              <w:fldChar w:fldCharType="separate"/>
            </w:r>
            <w:r w:rsidR="00CE0969">
              <w:rPr>
                <w:noProof/>
                <w:webHidden/>
              </w:rPr>
              <w:t>10</w:t>
            </w:r>
            <w:r>
              <w:rPr>
                <w:noProof/>
                <w:webHidden/>
              </w:rPr>
              <w:fldChar w:fldCharType="end"/>
            </w:r>
          </w:hyperlink>
        </w:p>
        <w:p w14:paraId="63C9FB37" w14:textId="2D59F663"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71" w:history="1">
            <w:r w:rsidRPr="0016100A">
              <w:rPr>
                <w:rStyle w:val="Lienhypertexte"/>
                <w:noProof/>
              </w:rPr>
              <w:t>Manually recorded Variables in avalanche dataset</w:t>
            </w:r>
            <w:r>
              <w:rPr>
                <w:noProof/>
                <w:webHidden/>
              </w:rPr>
              <w:tab/>
            </w:r>
            <w:r>
              <w:rPr>
                <w:noProof/>
                <w:webHidden/>
              </w:rPr>
              <w:fldChar w:fldCharType="begin"/>
            </w:r>
            <w:r>
              <w:rPr>
                <w:noProof/>
                <w:webHidden/>
              </w:rPr>
              <w:instrText xml:space="preserve"> PAGEREF _Toc53353371 \h </w:instrText>
            </w:r>
            <w:r>
              <w:rPr>
                <w:noProof/>
                <w:webHidden/>
              </w:rPr>
            </w:r>
            <w:r>
              <w:rPr>
                <w:noProof/>
                <w:webHidden/>
              </w:rPr>
              <w:fldChar w:fldCharType="separate"/>
            </w:r>
            <w:r w:rsidR="00CE0969">
              <w:rPr>
                <w:noProof/>
                <w:webHidden/>
              </w:rPr>
              <w:t>10</w:t>
            </w:r>
            <w:r>
              <w:rPr>
                <w:noProof/>
                <w:webHidden/>
              </w:rPr>
              <w:fldChar w:fldCharType="end"/>
            </w:r>
          </w:hyperlink>
        </w:p>
        <w:p w14:paraId="56B76623" w14:textId="1BCB7F2E"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72" w:history="1">
            <w:r w:rsidRPr="0016100A">
              <w:rPr>
                <w:rStyle w:val="Lienhypertexte"/>
                <w:noProof/>
              </w:rPr>
              <w:t>6. Data Flow</w:t>
            </w:r>
            <w:r>
              <w:rPr>
                <w:noProof/>
                <w:webHidden/>
              </w:rPr>
              <w:tab/>
            </w:r>
            <w:r>
              <w:rPr>
                <w:noProof/>
                <w:webHidden/>
              </w:rPr>
              <w:fldChar w:fldCharType="begin"/>
            </w:r>
            <w:r>
              <w:rPr>
                <w:noProof/>
                <w:webHidden/>
              </w:rPr>
              <w:instrText xml:space="preserve"> PAGEREF _Toc53353372 \h </w:instrText>
            </w:r>
            <w:r>
              <w:rPr>
                <w:noProof/>
                <w:webHidden/>
              </w:rPr>
            </w:r>
            <w:r>
              <w:rPr>
                <w:noProof/>
                <w:webHidden/>
              </w:rPr>
              <w:fldChar w:fldCharType="separate"/>
            </w:r>
            <w:r w:rsidR="00CE0969">
              <w:rPr>
                <w:noProof/>
                <w:webHidden/>
              </w:rPr>
              <w:t>11</w:t>
            </w:r>
            <w:r>
              <w:rPr>
                <w:noProof/>
                <w:webHidden/>
              </w:rPr>
              <w:fldChar w:fldCharType="end"/>
            </w:r>
          </w:hyperlink>
        </w:p>
        <w:p w14:paraId="54D641E7" w14:textId="2D934C59"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73" w:history="1">
            <w:r w:rsidRPr="0016100A">
              <w:rPr>
                <w:rStyle w:val="Lienhypertexte"/>
                <w:noProof/>
              </w:rPr>
              <w:t>7. Data Model</w:t>
            </w:r>
            <w:r>
              <w:rPr>
                <w:noProof/>
                <w:webHidden/>
              </w:rPr>
              <w:tab/>
            </w:r>
            <w:r>
              <w:rPr>
                <w:noProof/>
                <w:webHidden/>
              </w:rPr>
              <w:fldChar w:fldCharType="begin"/>
            </w:r>
            <w:r>
              <w:rPr>
                <w:noProof/>
                <w:webHidden/>
              </w:rPr>
              <w:instrText xml:space="preserve"> PAGEREF _Toc53353373 \h </w:instrText>
            </w:r>
            <w:r>
              <w:rPr>
                <w:noProof/>
                <w:webHidden/>
              </w:rPr>
            </w:r>
            <w:r>
              <w:rPr>
                <w:noProof/>
                <w:webHidden/>
              </w:rPr>
              <w:fldChar w:fldCharType="separate"/>
            </w:r>
            <w:r w:rsidR="00CE0969">
              <w:rPr>
                <w:noProof/>
                <w:webHidden/>
              </w:rPr>
              <w:t>12</w:t>
            </w:r>
            <w:r>
              <w:rPr>
                <w:noProof/>
                <w:webHidden/>
              </w:rPr>
              <w:fldChar w:fldCharType="end"/>
            </w:r>
          </w:hyperlink>
        </w:p>
        <w:p w14:paraId="3AAB180E" w14:textId="104BDEC0"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74" w:history="1">
            <w:r w:rsidRPr="0016100A">
              <w:rPr>
                <w:rStyle w:val="Lienhypertexte"/>
                <w:noProof/>
              </w:rPr>
              <w:t>Conceptual</w:t>
            </w:r>
            <w:r>
              <w:rPr>
                <w:noProof/>
                <w:webHidden/>
              </w:rPr>
              <w:tab/>
            </w:r>
            <w:r>
              <w:rPr>
                <w:noProof/>
                <w:webHidden/>
              </w:rPr>
              <w:fldChar w:fldCharType="begin"/>
            </w:r>
            <w:r>
              <w:rPr>
                <w:noProof/>
                <w:webHidden/>
              </w:rPr>
              <w:instrText xml:space="preserve"> PAGEREF _Toc53353374 \h </w:instrText>
            </w:r>
            <w:r>
              <w:rPr>
                <w:noProof/>
                <w:webHidden/>
              </w:rPr>
            </w:r>
            <w:r>
              <w:rPr>
                <w:noProof/>
                <w:webHidden/>
              </w:rPr>
              <w:fldChar w:fldCharType="separate"/>
            </w:r>
            <w:r w:rsidR="00CE0969">
              <w:rPr>
                <w:noProof/>
                <w:webHidden/>
              </w:rPr>
              <w:t>12</w:t>
            </w:r>
            <w:r>
              <w:rPr>
                <w:noProof/>
                <w:webHidden/>
              </w:rPr>
              <w:fldChar w:fldCharType="end"/>
            </w:r>
          </w:hyperlink>
        </w:p>
        <w:p w14:paraId="50C6A275" w14:textId="1096D120"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75" w:history="1">
            <w:r w:rsidRPr="0016100A">
              <w:rPr>
                <w:rStyle w:val="Lienhypertexte"/>
                <w:noProof/>
              </w:rPr>
              <w:t>Logical</w:t>
            </w:r>
            <w:r>
              <w:rPr>
                <w:noProof/>
                <w:webHidden/>
              </w:rPr>
              <w:tab/>
            </w:r>
            <w:r>
              <w:rPr>
                <w:noProof/>
                <w:webHidden/>
              </w:rPr>
              <w:fldChar w:fldCharType="begin"/>
            </w:r>
            <w:r>
              <w:rPr>
                <w:noProof/>
                <w:webHidden/>
              </w:rPr>
              <w:instrText xml:space="preserve"> PAGEREF _Toc53353375 \h </w:instrText>
            </w:r>
            <w:r>
              <w:rPr>
                <w:noProof/>
                <w:webHidden/>
              </w:rPr>
            </w:r>
            <w:r>
              <w:rPr>
                <w:noProof/>
                <w:webHidden/>
              </w:rPr>
              <w:fldChar w:fldCharType="separate"/>
            </w:r>
            <w:r w:rsidR="00CE0969">
              <w:rPr>
                <w:noProof/>
                <w:webHidden/>
              </w:rPr>
              <w:t>12</w:t>
            </w:r>
            <w:r>
              <w:rPr>
                <w:noProof/>
                <w:webHidden/>
              </w:rPr>
              <w:fldChar w:fldCharType="end"/>
            </w:r>
          </w:hyperlink>
        </w:p>
        <w:p w14:paraId="6F534661" w14:textId="598695E3"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76" w:history="1">
            <w:r w:rsidRPr="0016100A">
              <w:rPr>
                <w:rStyle w:val="Lienhypertexte"/>
                <w:noProof/>
              </w:rPr>
              <w:t>Physical</w:t>
            </w:r>
            <w:r>
              <w:rPr>
                <w:noProof/>
                <w:webHidden/>
              </w:rPr>
              <w:tab/>
            </w:r>
            <w:r>
              <w:rPr>
                <w:noProof/>
                <w:webHidden/>
              </w:rPr>
              <w:fldChar w:fldCharType="begin"/>
            </w:r>
            <w:r>
              <w:rPr>
                <w:noProof/>
                <w:webHidden/>
              </w:rPr>
              <w:instrText xml:space="preserve"> PAGEREF _Toc53353376 \h </w:instrText>
            </w:r>
            <w:r>
              <w:rPr>
                <w:noProof/>
                <w:webHidden/>
              </w:rPr>
            </w:r>
            <w:r>
              <w:rPr>
                <w:noProof/>
                <w:webHidden/>
              </w:rPr>
              <w:fldChar w:fldCharType="separate"/>
            </w:r>
            <w:r w:rsidR="00CE0969">
              <w:rPr>
                <w:noProof/>
                <w:webHidden/>
              </w:rPr>
              <w:t>12</w:t>
            </w:r>
            <w:r>
              <w:rPr>
                <w:noProof/>
                <w:webHidden/>
              </w:rPr>
              <w:fldChar w:fldCharType="end"/>
            </w:r>
          </w:hyperlink>
        </w:p>
        <w:p w14:paraId="68BFFC4F" w14:textId="45D575EF"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77" w:history="1">
            <w:r w:rsidRPr="0016100A">
              <w:rPr>
                <w:rStyle w:val="Lienhypertexte"/>
                <w:noProof/>
              </w:rPr>
              <w:t>8. Risks</w:t>
            </w:r>
            <w:r>
              <w:rPr>
                <w:noProof/>
                <w:webHidden/>
              </w:rPr>
              <w:tab/>
            </w:r>
            <w:r>
              <w:rPr>
                <w:noProof/>
                <w:webHidden/>
              </w:rPr>
              <w:fldChar w:fldCharType="begin"/>
            </w:r>
            <w:r>
              <w:rPr>
                <w:noProof/>
                <w:webHidden/>
              </w:rPr>
              <w:instrText xml:space="preserve"> PAGEREF _Toc53353377 \h </w:instrText>
            </w:r>
            <w:r>
              <w:rPr>
                <w:noProof/>
                <w:webHidden/>
              </w:rPr>
            </w:r>
            <w:r>
              <w:rPr>
                <w:noProof/>
                <w:webHidden/>
              </w:rPr>
              <w:fldChar w:fldCharType="separate"/>
            </w:r>
            <w:r w:rsidR="00CE0969">
              <w:rPr>
                <w:noProof/>
                <w:webHidden/>
              </w:rPr>
              <w:t>13</w:t>
            </w:r>
            <w:r>
              <w:rPr>
                <w:noProof/>
                <w:webHidden/>
              </w:rPr>
              <w:fldChar w:fldCharType="end"/>
            </w:r>
          </w:hyperlink>
        </w:p>
        <w:p w14:paraId="283F5351" w14:textId="6B6331EE"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78" w:history="1">
            <w:r w:rsidRPr="0016100A">
              <w:rPr>
                <w:rStyle w:val="Lienhypertexte"/>
                <w:noProof/>
              </w:rPr>
              <w:t>Recording mistakes risk</w:t>
            </w:r>
            <w:r>
              <w:rPr>
                <w:noProof/>
                <w:webHidden/>
              </w:rPr>
              <w:tab/>
            </w:r>
            <w:r>
              <w:rPr>
                <w:noProof/>
                <w:webHidden/>
              </w:rPr>
              <w:fldChar w:fldCharType="begin"/>
            </w:r>
            <w:r>
              <w:rPr>
                <w:noProof/>
                <w:webHidden/>
              </w:rPr>
              <w:instrText xml:space="preserve"> PAGEREF _Toc53353378 \h </w:instrText>
            </w:r>
            <w:r>
              <w:rPr>
                <w:noProof/>
                <w:webHidden/>
              </w:rPr>
            </w:r>
            <w:r>
              <w:rPr>
                <w:noProof/>
                <w:webHidden/>
              </w:rPr>
              <w:fldChar w:fldCharType="separate"/>
            </w:r>
            <w:r w:rsidR="00CE0969">
              <w:rPr>
                <w:noProof/>
                <w:webHidden/>
              </w:rPr>
              <w:t>13</w:t>
            </w:r>
            <w:r>
              <w:rPr>
                <w:noProof/>
                <w:webHidden/>
              </w:rPr>
              <w:fldChar w:fldCharType="end"/>
            </w:r>
          </w:hyperlink>
        </w:p>
        <w:p w14:paraId="206C247E" w14:textId="4BA0BA3C"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79" w:history="1">
            <w:r w:rsidRPr="0016100A">
              <w:rPr>
                <w:rStyle w:val="Lienhypertexte"/>
                <w:noProof/>
              </w:rPr>
              <w:t>Analysis mistakes risk</w:t>
            </w:r>
            <w:r>
              <w:rPr>
                <w:noProof/>
                <w:webHidden/>
              </w:rPr>
              <w:tab/>
            </w:r>
            <w:r>
              <w:rPr>
                <w:noProof/>
                <w:webHidden/>
              </w:rPr>
              <w:fldChar w:fldCharType="begin"/>
            </w:r>
            <w:r>
              <w:rPr>
                <w:noProof/>
                <w:webHidden/>
              </w:rPr>
              <w:instrText xml:space="preserve"> PAGEREF _Toc53353379 \h </w:instrText>
            </w:r>
            <w:r>
              <w:rPr>
                <w:noProof/>
                <w:webHidden/>
              </w:rPr>
            </w:r>
            <w:r>
              <w:rPr>
                <w:noProof/>
                <w:webHidden/>
              </w:rPr>
              <w:fldChar w:fldCharType="separate"/>
            </w:r>
            <w:r w:rsidR="00CE0969">
              <w:rPr>
                <w:noProof/>
                <w:webHidden/>
              </w:rPr>
              <w:t>13</w:t>
            </w:r>
            <w:r>
              <w:rPr>
                <w:noProof/>
                <w:webHidden/>
              </w:rPr>
              <w:fldChar w:fldCharType="end"/>
            </w:r>
          </w:hyperlink>
        </w:p>
        <w:p w14:paraId="6FC0B5FC" w14:textId="014E7AB5"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80" w:history="1">
            <w:r w:rsidRPr="0016100A">
              <w:rPr>
                <w:rStyle w:val="Lienhypertexte"/>
                <w:noProof/>
              </w:rPr>
              <w:t>Data collection risk (Project Module 3)</w:t>
            </w:r>
            <w:r>
              <w:rPr>
                <w:noProof/>
                <w:webHidden/>
              </w:rPr>
              <w:tab/>
            </w:r>
            <w:r>
              <w:rPr>
                <w:noProof/>
                <w:webHidden/>
              </w:rPr>
              <w:fldChar w:fldCharType="begin"/>
            </w:r>
            <w:r>
              <w:rPr>
                <w:noProof/>
                <w:webHidden/>
              </w:rPr>
              <w:instrText xml:space="preserve"> PAGEREF _Toc53353380 \h </w:instrText>
            </w:r>
            <w:r>
              <w:rPr>
                <w:noProof/>
                <w:webHidden/>
              </w:rPr>
            </w:r>
            <w:r>
              <w:rPr>
                <w:noProof/>
                <w:webHidden/>
              </w:rPr>
              <w:fldChar w:fldCharType="separate"/>
            </w:r>
            <w:r w:rsidR="00CE0969">
              <w:rPr>
                <w:noProof/>
                <w:webHidden/>
              </w:rPr>
              <w:t>13</w:t>
            </w:r>
            <w:r>
              <w:rPr>
                <w:noProof/>
                <w:webHidden/>
              </w:rPr>
              <w:fldChar w:fldCharType="end"/>
            </w:r>
          </w:hyperlink>
        </w:p>
        <w:p w14:paraId="4F1277F0" w14:textId="60A5C20D"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81" w:history="1">
            <w:r w:rsidRPr="0016100A">
              <w:rPr>
                <w:rStyle w:val="Lienhypertexte"/>
                <w:noProof/>
              </w:rPr>
              <w:t>9 Preliminary Studies – Module 2</w:t>
            </w:r>
            <w:r>
              <w:rPr>
                <w:noProof/>
                <w:webHidden/>
              </w:rPr>
              <w:tab/>
            </w:r>
            <w:r>
              <w:rPr>
                <w:noProof/>
                <w:webHidden/>
              </w:rPr>
              <w:fldChar w:fldCharType="begin"/>
            </w:r>
            <w:r>
              <w:rPr>
                <w:noProof/>
                <w:webHidden/>
              </w:rPr>
              <w:instrText xml:space="preserve"> PAGEREF _Toc53353381 \h </w:instrText>
            </w:r>
            <w:r>
              <w:rPr>
                <w:noProof/>
                <w:webHidden/>
              </w:rPr>
            </w:r>
            <w:r>
              <w:rPr>
                <w:noProof/>
                <w:webHidden/>
              </w:rPr>
              <w:fldChar w:fldCharType="separate"/>
            </w:r>
            <w:r w:rsidR="00CE0969">
              <w:rPr>
                <w:noProof/>
                <w:webHidden/>
              </w:rPr>
              <w:t>14</w:t>
            </w:r>
            <w:r>
              <w:rPr>
                <w:noProof/>
                <w:webHidden/>
              </w:rPr>
              <w:fldChar w:fldCharType="end"/>
            </w:r>
          </w:hyperlink>
        </w:p>
        <w:p w14:paraId="1290018A" w14:textId="23ED1FAF"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82" w:history="1">
            <w:r w:rsidRPr="0016100A">
              <w:rPr>
                <w:rStyle w:val="Lienhypertexte"/>
                <w:noProof/>
              </w:rPr>
              <w:t>10. Conclusion</w:t>
            </w:r>
            <w:r>
              <w:rPr>
                <w:noProof/>
                <w:webHidden/>
              </w:rPr>
              <w:tab/>
            </w:r>
            <w:r>
              <w:rPr>
                <w:noProof/>
                <w:webHidden/>
              </w:rPr>
              <w:fldChar w:fldCharType="begin"/>
            </w:r>
            <w:r>
              <w:rPr>
                <w:noProof/>
                <w:webHidden/>
              </w:rPr>
              <w:instrText xml:space="preserve"> PAGEREF _Toc53353382 \h </w:instrText>
            </w:r>
            <w:r>
              <w:rPr>
                <w:noProof/>
                <w:webHidden/>
              </w:rPr>
            </w:r>
            <w:r>
              <w:rPr>
                <w:noProof/>
                <w:webHidden/>
              </w:rPr>
              <w:fldChar w:fldCharType="separate"/>
            </w:r>
            <w:r w:rsidR="00CE0969">
              <w:rPr>
                <w:noProof/>
                <w:webHidden/>
              </w:rPr>
              <w:t>18</w:t>
            </w:r>
            <w:r>
              <w:rPr>
                <w:noProof/>
                <w:webHidden/>
              </w:rPr>
              <w:fldChar w:fldCharType="end"/>
            </w:r>
          </w:hyperlink>
        </w:p>
        <w:p w14:paraId="3997CC52" w14:textId="26264C40"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83" w:history="1">
            <w:r w:rsidRPr="0016100A">
              <w:rPr>
                <w:rStyle w:val="Lienhypertexte"/>
                <w:noProof/>
              </w:rPr>
              <w:t>Project Module 1</w:t>
            </w:r>
            <w:r>
              <w:rPr>
                <w:noProof/>
                <w:webHidden/>
              </w:rPr>
              <w:tab/>
            </w:r>
            <w:r>
              <w:rPr>
                <w:noProof/>
                <w:webHidden/>
              </w:rPr>
              <w:fldChar w:fldCharType="begin"/>
            </w:r>
            <w:r>
              <w:rPr>
                <w:noProof/>
                <w:webHidden/>
              </w:rPr>
              <w:instrText xml:space="preserve"> PAGEREF _Toc53353383 \h </w:instrText>
            </w:r>
            <w:r>
              <w:rPr>
                <w:noProof/>
                <w:webHidden/>
              </w:rPr>
            </w:r>
            <w:r>
              <w:rPr>
                <w:noProof/>
                <w:webHidden/>
              </w:rPr>
              <w:fldChar w:fldCharType="separate"/>
            </w:r>
            <w:r w:rsidR="00CE0969">
              <w:rPr>
                <w:noProof/>
                <w:webHidden/>
              </w:rPr>
              <w:t>18</w:t>
            </w:r>
            <w:r>
              <w:rPr>
                <w:noProof/>
                <w:webHidden/>
              </w:rPr>
              <w:fldChar w:fldCharType="end"/>
            </w:r>
          </w:hyperlink>
        </w:p>
        <w:p w14:paraId="0F8640AE" w14:textId="30B010A1"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84" w:history="1">
            <w:r w:rsidRPr="0016100A">
              <w:rPr>
                <w:rStyle w:val="Lienhypertexte"/>
                <w:noProof/>
              </w:rPr>
              <w:t>Project Module 2</w:t>
            </w:r>
            <w:r>
              <w:rPr>
                <w:noProof/>
                <w:webHidden/>
              </w:rPr>
              <w:tab/>
            </w:r>
            <w:r>
              <w:rPr>
                <w:noProof/>
                <w:webHidden/>
              </w:rPr>
              <w:fldChar w:fldCharType="begin"/>
            </w:r>
            <w:r>
              <w:rPr>
                <w:noProof/>
                <w:webHidden/>
              </w:rPr>
              <w:instrText xml:space="preserve"> PAGEREF _Toc53353384 \h </w:instrText>
            </w:r>
            <w:r>
              <w:rPr>
                <w:noProof/>
                <w:webHidden/>
              </w:rPr>
            </w:r>
            <w:r>
              <w:rPr>
                <w:noProof/>
                <w:webHidden/>
              </w:rPr>
              <w:fldChar w:fldCharType="separate"/>
            </w:r>
            <w:r w:rsidR="00CE0969">
              <w:rPr>
                <w:noProof/>
                <w:webHidden/>
              </w:rPr>
              <w:t>18</w:t>
            </w:r>
            <w:r>
              <w:rPr>
                <w:noProof/>
                <w:webHidden/>
              </w:rPr>
              <w:fldChar w:fldCharType="end"/>
            </w:r>
          </w:hyperlink>
        </w:p>
        <w:p w14:paraId="2C6C135A" w14:textId="19D37426"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85" w:history="1">
            <w:r w:rsidRPr="0016100A">
              <w:rPr>
                <w:rStyle w:val="Lienhypertexte"/>
                <w:noProof/>
                <w:lang w:val="en-US"/>
              </w:rPr>
              <w:t>Outlook Project Module 3</w:t>
            </w:r>
            <w:r>
              <w:rPr>
                <w:noProof/>
                <w:webHidden/>
              </w:rPr>
              <w:tab/>
            </w:r>
            <w:r>
              <w:rPr>
                <w:noProof/>
                <w:webHidden/>
              </w:rPr>
              <w:fldChar w:fldCharType="begin"/>
            </w:r>
            <w:r>
              <w:rPr>
                <w:noProof/>
                <w:webHidden/>
              </w:rPr>
              <w:instrText xml:space="preserve"> PAGEREF _Toc53353385 \h </w:instrText>
            </w:r>
            <w:r>
              <w:rPr>
                <w:noProof/>
                <w:webHidden/>
              </w:rPr>
            </w:r>
            <w:r>
              <w:rPr>
                <w:noProof/>
                <w:webHidden/>
              </w:rPr>
              <w:fldChar w:fldCharType="separate"/>
            </w:r>
            <w:r w:rsidR="00CE0969">
              <w:rPr>
                <w:noProof/>
                <w:webHidden/>
              </w:rPr>
              <w:t>18</w:t>
            </w:r>
            <w:r>
              <w:rPr>
                <w:noProof/>
                <w:webHidden/>
              </w:rPr>
              <w:fldChar w:fldCharType="end"/>
            </w:r>
          </w:hyperlink>
        </w:p>
        <w:p w14:paraId="492F29C1" w14:textId="1CEF8F80" w:rsidR="001F5D73" w:rsidRDefault="001F5D73">
          <w:pPr>
            <w:pStyle w:val="TM2"/>
            <w:tabs>
              <w:tab w:val="right" w:leader="dot" w:pos="9962"/>
            </w:tabs>
            <w:rPr>
              <w:rFonts w:asciiTheme="minorHAnsi" w:eastAsiaTheme="minorEastAsia" w:hAnsiTheme="minorHAnsi" w:cstheme="minorBidi"/>
              <w:noProof/>
              <w:color w:val="auto"/>
              <w:sz w:val="22"/>
              <w:lang w:val="fr-CH"/>
            </w:rPr>
          </w:pPr>
          <w:hyperlink w:anchor="_Toc53353386" w:history="1">
            <w:r w:rsidRPr="0016100A">
              <w:rPr>
                <w:rStyle w:val="Lienhypertexte"/>
                <w:noProof/>
              </w:rPr>
              <w:t>Broader outlook towards “LOCAL” Avalanche Danger Level Prediction</w:t>
            </w:r>
            <w:r>
              <w:rPr>
                <w:noProof/>
                <w:webHidden/>
              </w:rPr>
              <w:tab/>
            </w:r>
            <w:r>
              <w:rPr>
                <w:noProof/>
                <w:webHidden/>
              </w:rPr>
              <w:fldChar w:fldCharType="begin"/>
            </w:r>
            <w:r>
              <w:rPr>
                <w:noProof/>
                <w:webHidden/>
              </w:rPr>
              <w:instrText xml:space="preserve"> PAGEREF _Toc53353386 \h </w:instrText>
            </w:r>
            <w:r>
              <w:rPr>
                <w:noProof/>
                <w:webHidden/>
              </w:rPr>
            </w:r>
            <w:r>
              <w:rPr>
                <w:noProof/>
                <w:webHidden/>
              </w:rPr>
              <w:fldChar w:fldCharType="separate"/>
            </w:r>
            <w:r w:rsidR="00CE0969">
              <w:rPr>
                <w:noProof/>
                <w:webHidden/>
              </w:rPr>
              <w:t>19</w:t>
            </w:r>
            <w:r>
              <w:rPr>
                <w:noProof/>
                <w:webHidden/>
              </w:rPr>
              <w:fldChar w:fldCharType="end"/>
            </w:r>
          </w:hyperlink>
        </w:p>
        <w:p w14:paraId="3161A496" w14:textId="7A41252D"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87" w:history="1">
            <w:r w:rsidRPr="0016100A">
              <w:rPr>
                <w:rStyle w:val="Lienhypertexte"/>
                <w:noProof/>
              </w:rPr>
              <w:t>11. Acknowledgements</w:t>
            </w:r>
            <w:r>
              <w:rPr>
                <w:noProof/>
                <w:webHidden/>
              </w:rPr>
              <w:tab/>
            </w:r>
            <w:r>
              <w:rPr>
                <w:noProof/>
                <w:webHidden/>
              </w:rPr>
              <w:fldChar w:fldCharType="begin"/>
            </w:r>
            <w:r>
              <w:rPr>
                <w:noProof/>
                <w:webHidden/>
              </w:rPr>
              <w:instrText xml:space="preserve"> PAGEREF _Toc53353387 \h </w:instrText>
            </w:r>
            <w:r>
              <w:rPr>
                <w:noProof/>
                <w:webHidden/>
              </w:rPr>
            </w:r>
            <w:r>
              <w:rPr>
                <w:noProof/>
                <w:webHidden/>
              </w:rPr>
              <w:fldChar w:fldCharType="separate"/>
            </w:r>
            <w:r w:rsidR="00CE0969">
              <w:rPr>
                <w:noProof/>
                <w:webHidden/>
              </w:rPr>
              <w:t>20</w:t>
            </w:r>
            <w:r>
              <w:rPr>
                <w:noProof/>
                <w:webHidden/>
              </w:rPr>
              <w:fldChar w:fldCharType="end"/>
            </w:r>
          </w:hyperlink>
        </w:p>
        <w:p w14:paraId="09F3CF4F" w14:textId="0C21F234"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88" w:history="1">
            <w:r w:rsidRPr="0016100A">
              <w:rPr>
                <w:rStyle w:val="Lienhypertexte"/>
                <w:noProof/>
              </w:rPr>
              <w:t>12. References</w:t>
            </w:r>
            <w:r>
              <w:rPr>
                <w:noProof/>
                <w:webHidden/>
              </w:rPr>
              <w:tab/>
            </w:r>
            <w:r>
              <w:rPr>
                <w:noProof/>
                <w:webHidden/>
              </w:rPr>
              <w:fldChar w:fldCharType="begin"/>
            </w:r>
            <w:r>
              <w:rPr>
                <w:noProof/>
                <w:webHidden/>
              </w:rPr>
              <w:instrText xml:space="preserve"> PAGEREF _Toc53353388 \h </w:instrText>
            </w:r>
            <w:r>
              <w:rPr>
                <w:noProof/>
                <w:webHidden/>
              </w:rPr>
            </w:r>
            <w:r>
              <w:rPr>
                <w:noProof/>
                <w:webHidden/>
              </w:rPr>
              <w:fldChar w:fldCharType="separate"/>
            </w:r>
            <w:r w:rsidR="00CE0969">
              <w:rPr>
                <w:noProof/>
                <w:webHidden/>
              </w:rPr>
              <w:t>20</w:t>
            </w:r>
            <w:r>
              <w:rPr>
                <w:noProof/>
                <w:webHidden/>
              </w:rPr>
              <w:fldChar w:fldCharType="end"/>
            </w:r>
          </w:hyperlink>
        </w:p>
        <w:p w14:paraId="6964C1BE" w14:textId="200A95E7"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89" w:history="1">
            <w:r w:rsidRPr="0016100A">
              <w:rPr>
                <w:rStyle w:val="Lienhypertexte"/>
                <w:noProof/>
                <w:lang w:val="en-US"/>
              </w:rPr>
              <w:t>13. Table list</w:t>
            </w:r>
            <w:r>
              <w:rPr>
                <w:noProof/>
                <w:webHidden/>
              </w:rPr>
              <w:tab/>
            </w:r>
            <w:r>
              <w:rPr>
                <w:noProof/>
                <w:webHidden/>
              </w:rPr>
              <w:fldChar w:fldCharType="begin"/>
            </w:r>
            <w:r>
              <w:rPr>
                <w:noProof/>
                <w:webHidden/>
              </w:rPr>
              <w:instrText xml:space="preserve"> PAGEREF _Toc53353389 \h </w:instrText>
            </w:r>
            <w:r>
              <w:rPr>
                <w:noProof/>
                <w:webHidden/>
              </w:rPr>
            </w:r>
            <w:r>
              <w:rPr>
                <w:noProof/>
                <w:webHidden/>
              </w:rPr>
              <w:fldChar w:fldCharType="separate"/>
            </w:r>
            <w:r w:rsidR="00CE0969">
              <w:rPr>
                <w:noProof/>
                <w:webHidden/>
              </w:rPr>
              <w:t>20</w:t>
            </w:r>
            <w:r>
              <w:rPr>
                <w:noProof/>
                <w:webHidden/>
              </w:rPr>
              <w:fldChar w:fldCharType="end"/>
            </w:r>
          </w:hyperlink>
        </w:p>
        <w:p w14:paraId="59699121" w14:textId="24D8FBE8" w:rsidR="001F5D73" w:rsidRDefault="001F5D73">
          <w:pPr>
            <w:pStyle w:val="TM1"/>
            <w:tabs>
              <w:tab w:val="right" w:leader="dot" w:pos="9962"/>
            </w:tabs>
            <w:rPr>
              <w:rFonts w:asciiTheme="minorHAnsi" w:eastAsiaTheme="minorEastAsia" w:hAnsiTheme="minorHAnsi" w:cstheme="minorBidi"/>
              <w:noProof/>
              <w:color w:val="auto"/>
              <w:sz w:val="22"/>
              <w:lang w:val="fr-CH"/>
            </w:rPr>
          </w:pPr>
          <w:hyperlink w:anchor="_Toc53353390" w:history="1">
            <w:r w:rsidRPr="0016100A">
              <w:rPr>
                <w:rStyle w:val="Lienhypertexte"/>
                <w:noProof/>
                <w:lang w:val="en-US"/>
              </w:rPr>
              <w:t>14. Figure list</w:t>
            </w:r>
            <w:r>
              <w:rPr>
                <w:noProof/>
                <w:webHidden/>
              </w:rPr>
              <w:tab/>
            </w:r>
            <w:r>
              <w:rPr>
                <w:noProof/>
                <w:webHidden/>
              </w:rPr>
              <w:fldChar w:fldCharType="begin"/>
            </w:r>
            <w:r>
              <w:rPr>
                <w:noProof/>
                <w:webHidden/>
              </w:rPr>
              <w:instrText xml:space="preserve"> PAGEREF _Toc53353390 \h </w:instrText>
            </w:r>
            <w:r>
              <w:rPr>
                <w:noProof/>
                <w:webHidden/>
              </w:rPr>
            </w:r>
            <w:r>
              <w:rPr>
                <w:noProof/>
                <w:webHidden/>
              </w:rPr>
              <w:fldChar w:fldCharType="separate"/>
            </w:r>
            <w:r w:rsidR="00CE0969">
              <w:rPr>
                <w:noProof/>
                <w:webHidden/>
              </w:rPr>
              <w:t>20</w:t>
            </w:r>
            <w:r>
              <w:rPr>
                <w:noProof/>
                <w:webHidden/>
              </w:rPr>
              <w:fldChar w:fldCharType="end"/>
            </w:r>
          </w:hyperlink>
        </w:p>
        <w:p w14:paraId="6DE8F9F3" w14:textId="41F18989" w:rsidR="00CF690F" w:rsidRPr="00A6489B" w:rsidRDefault="00CF690F">
          <w:pPr>
            <w:rPr>
              <w:sz w:val="16"/>
              <w:szCs w:val="16"/>
            </w:rPr>
          </w:pPr>
          <w:r w:rsidRPr="00A6489B">
            <w:rPr>
              <w:b/>
              <w:bCs/>
              <w:sz w:val="16"/>
              <w:szCs w:val="16"/>
              <w:lang w:val="fr-FR"/>
            </w:rPr>
            <w:fldChar w:fldCharType="end"/>
          </w:r>
        </w:p>
      </w:sdtContent>
    </w:sdt>
    <w:p w14:paraId="0000004D" w14:textId="0A3D3912" w:rsidR="00787844" w:rsidRDefault="00A6489B" w:rsidP="00A6489B">
      <w:pPr>
        <w:pStyle w:val="Titre1"/>
        <w:pBdr>
          <w:top w:val="nil"/>
          <w:left w:val="nil"/>
          <w:bottom w:val="nil"/>
          <w:right w:val="nil"/>
          <w:between w:val="nil"/>
        </w:pBdr>
        <w:rPr>
          <w:lang w:val="en-US"/>
        </w:rPr>
      </w:pPr>
      <w:bookmarkStart w:id="10" w:name="_1zl49ftw9777" w:colFirst="0" w:colLast="0"/>
      <w:bookmarkStart w:id="11" w:name="_Toc53353356"/>
      <w:bookmarkEnd w:id="10"/>
      <w:r>
        <w:rPr>
          <w:lang w:val="en-US"/>
        </w:rPr>
        <w:lastRenderedPageBreak/>
        <w:t>1. P</w:t>
      </w:r>
      <w:r w:rsidR="001027A8" w:rsidRPr="00440371">
        <w:rPr>
          <w:lang w:val="en-US"/>
        </w:rPr>
        <w:t>roject Objectives</w:t>
      </w:r>
      <w:bookmarkEnd w:id="11"/>
      <w:r w:rsidR="001027A8" w:rsidRPr="00440371">
        <w:rPr>
          <w:lang w:val="en-US"/>
        </w:rPr>
        <w:t xml:space="preserve"> </w:t>
      </w:r>
    </w:p>
    <w:p w14:paraId="1F78C32D" w14:textId="055949FA" w:rsidR="00E94655" w:rsidRDefault="00E94655" w:rsidP="00541E60">
      <w:pPr>
        <w:pStyle w:val="Titre2"/>
        <w:rPr>
          <w:lang w:val="en-US"/>
        </w:rPr>
      </w:pPr>
      <w:bookmarkStart w:id="12" w:name="_Toc53353357"/>
      <w:r>
        <w:rPr>
          <w:lang w:val="en-US"/>
        </w:rPr>
        <w:t>Project</w:t>
      </w:r>
      <w:r w:rsidR="004D1925">
        <w:rPr>
          <w:lang w:val="en-US"/>
        </w:rPr>
        <w:t xml:space="preserve"> - </w:t>
      </w:r>
      <w:r w:rsidR="00CF690F">
        <w:rPr>
          <w:lang w:val="en-US"/>
        </w:rPr>
        <w:t>Module 1</w:t>
      </w:r>
      <w:r w:rsidR="004D1925">
        <w:rPr>
          <w:lang w:val="en-US"/>
        </w:rPr>
        <w:t xml:space="preserve"> - Objectives</w:t>
      </w:r>
      <w:bookmarkEnd w:id="12"/>
    </w:p>
    <w:p w14:paraId="5F046766" w14:textId="42DC76FC" w:rsidR="00CF690F" w:rsidRDefault="00CF690F" w:rsidP="00CF690F">
      <w:pPr>
        <w:rPr>
          <w:lang w:val="en-US"/>
        </w:rPr>
      </w:pPr>
    </w:p>
    <w:p w14:paraId="1ECD8701" w14:textId="11D258BF" w:rsidR="00D03278" w:rsidRPr="00CF690F" w:rsidRDefault="00D03278" w:rsidP="0038691C">
      <w:pPr>
        <w:jc w:val="both"/>
        <w:rPr>
          <w:lang w:val="en-US"/>
        </w:rPr>
      </w:pPr>
      <w:r>
        <w:rPr>
          <w:lang w:val="en-US"/>
        </w:rPr>
        <w:t>The main activit</w:t>
      </w:r>
      <w:r w:rsidR="00A552A6">
        <w:rPr>
          <w:lang w:val="en-US"/>
        </w:rPr>
        <w:t>y</w:t>
      </w:r>
      <w:r>
        <w:rPr>
          <w:lang w:val="en-US"/>
        </w:rPr>
        <w:t xml:space="preserve"> for </w:t>
      </w:r>
      <w:r w:rsidR="00262ACE">
        <w:rPr>
          <w:lang w:val="en-US"/>
        </w:rPr>
        <w:t>the project of this first</w:t>
      </w:r>
      <w:r>
        <w:rPr>
          <w:lang w:val="en-US"/>
        </w:rPr>
        <w:t xml:space="preserve"> module</w:t>
      </w:r>
      <w:r w:rsidR="00A552A6">
        <w:rPr>
          <w:lang w:val="en-US"/>
        </w:rPr>
        <w:t xml:space="preserve"> </w:t>
      </w:r>
      <w:r>
        <w:rPr>
          <w:lang w:val="en-US"/>
        </w:rPr>
        <w:t>will be to get familiar with the 2 dataset</w:t>
      </w:r>
      <w:r w:rsidR="00A552A6">
        <w:rPr>
          <w:lang w:val="en-US"/>
        </w:rPr>
        <w:t>s</w:t>
      </w:r>
      <w:r w:rsidR="00A94718">
        <w:rPr>
          <w:lang w:val="en-US"/>
        </w:rPr>
        <w:t xml:space="preserve"> used </w:t>
      </w:r>
      <w:r w:rsidR="00606446">
        <w:rPr>
          <w:lang w:val="en-US"/>
        </w:rPr>
        <w:t>and</w:t>
      </w:r>
      <w:r w:rsidR="00A552A6">
        <w:rPr>
          <w:lang w:val="en-US"/>
        </w:rPr>
        <w:t xml:space="preserve"> </w:t>
      </w:r>
      <w:r w:rsidR="00262ACE">
        <w:rPr>
          <w:lang w:val="en-US"/>
        </w:rPr>
        <w:t>then</w:t>
      </w:r>
      <w:r w:rsidR="0066701E">
        <w:rPr>
          <w:lang w:val="en-US"/>
        </w:rPr>
        <w:t xml:space="preserve"> </w:t>
      </w:r>
      <w:r w:rsidR="00A552A6">
        <w:rPr>
          <w:lang w:val="en-US"/>
        </w:rPr>
        <w:t>to</w:t>
      </w:r>
      <w:r w:rsidR="00606446">
        <w:rPr>
          <w:lang w:val="en-US"/>
        </w:rPr>
        <w:t xml:space="preserve"> achieve the following goals:</w:t>
      </w:r>
    </w:p>
    <w:p w14:paraId="24F90FFF" w14:textId="77777777" w:rsidR="0038691C" w:rsidRDefault="001564BE" w:rsidP="0038691C">
      <w:pPr>
        <w:pStyle w:val="Paragraphedeliste"/>
        <w:numPr>
          <w:ilvl w:val="0"/>
          <w:numId w:val="4"/>
        </w:numPr>
        <w:pBdr>
          <w:top w:val="nil"/>
          <w:left w:val="nil"/>
          <w:bottom w:val="nil"/>
          <w:right w:val="nil"/>
          <w:between w:val="nil"/>
        </w:pBdr>
        <w:jc w:val="both"/>
        <w:rPr>
          <w:lang w:val="en-US"/>
        </w:rPr>
      </w:pPr>
      <w:r>
        <w:rPr>
          <w:lang w:val="en-US"/>
        </w:rPr>
        <w:t>Pre-process the avalanche dataset and start to describe statistically the avalanches that were recorded</w:t>
      </w:r>
      <w:r w:rsidR="00BB1BBB">
        <w:rPr>
          <w:lang w:val="en-US"/>
        </w:rPr>
        <w:t>:</w:t>
      </w:r>
      <w:r>
        <w:rPr>
          <w:lang w:val="en-US"/>
        </w:rPr>
        <w:t xml:space="preserve"> </w:t>
      </w:r>
      <w:r w:rsidR="00BB1BBB">
        <w:rPr>
          <w:lang w:val="en-US"/>
        </w:rPr>
        <w:t>N</w:t>
      </w:r>
      <w:r>
        <w:rPr>
          <w:lang w:val="en-US"/>
        </w:rPr>
        <w:t>umber of avalanches, type</w:t>
      </w:r>
      <w:r w:rsidR="00262ACE">
        <w:rPr>
          <w:lang w:val="en-US"/>
        </w:rPr>
        <w:t>s</w:t>
      </w:r>
      <w:r>
        <w:rPr>
          <w:lang w:val="en-US"/>
        </w:rPr>
        <w:t>, size</w:t>
      </w:r>
      <w:r w:rsidR="00262ACE">
        <w:rPr>
          <w:lang w:val="en-US"/>
        </w:rPr>
        <w:t>s</w:t>
      </w:r>
      <w:r w:rsidR="00BB1BBB">
        <w:rPr>
          <w:lang w:val="en-US"/>
        </w:rPr>
        <w:t xml:space="preserve">, </w:t>
      </w:r>
      <w:r w:rsidR="00A552A6">
        <w:rPr>
          <w:lang w:val="en-US"/>
        </w:rPr>
        <w:t>causes, …</w:t>
      </w:r>
    </w:p>
    <w:p w14:paraId="2433CFFA" w14:textId="77777777" w:rsidR="0038691C" w:rsidRDefault="0038691C" w:rsidP="0038691C">
      <w:pPr>
        <w:pStyle w:val="Paragraphedeliste"/>
        <w:pBdr>
          <w:top w:val="nil"/>
          <w:left w:val="nil"/>
          <w:bottom w:val="nil"/>
          <w:right w:val="nil"/>
          <w:between w:val="nil"/>
        </w:pBdr>
        <w:jc w:val="both"/>
        <w:rPr>
          <w:lang w:val="en-US"/>
        </w:rPr>
      </w:pPr>
    </w:p>
    <w:p w14:paraId="39A960B3" w14:textId="03CA6BDB" w:rsidR="001564BE" w:rsidRPr="0038691C" w:rsidRDefault="001564BE" w:rsidP="0038691C">
      <w:pPr>
        <w:pStyle w:val="Paragraphedeliste"/>
        <w:numPr>
          <w:ilvl w:val="0"/>
          <w:numId w:val="4"/>
        </w:numPr>
        <w:pBdr>
          <w:top w:val="nil"/>
          <w:left w:val="nil"/>
          <w:bottom w:val="nil"/>
          <w:right w:val="nil"/>
          <w:between w:val="nil"/>
        </w:pBdr>
        <w:jc w:val="both"/>
        <w:rPr>
          <w:lang w:val="en-US"/>
        </w:rPr>
      </w:pPr>
      <w:r w:rsidRPr="0038691C">
        <w:rPr>
          <w:lang w:val="en-US"/>
        </w:rPr>
        <w:t>Pre-p</w:t>
      </w:r>
      <w:r w:rsidR="00CF690F" w:rsidRPr="0038691C">
        <w:rPr>
          <w:lang w:val="en-US"/>
        </w:rPr>
        <w:t>rocess the</w:t>
      </w:r>
      <w:r w:rsidR="00262ACE" w:rsidRPr="0038691C">
        <w:rPr>
          <w:lang w:val="en-US"/>
        </w:rPr>
        <w:t xml:space="preserve"> meteorological</w:t>
      </w:r>
      <w:r w:rsidR="00CF690F" w:rsidRPr="0038691C">
        <w:rPr>
          <w:lang w:val="en-US"/>
        </w:rPr>
        <w:t xml:space="preserve"> dataset </w:t>
      </w:r>
      <w:r w:rsidR="00E70329" w:rsidRPr="0038691C">
        <w:rPr>
          <w:lang w:val="en-US"/>
        </w:rPr>
        <w:t>and create</w:t>
      </w:r>
      <w:r w:rsidRPr="0038691C">
        <w:rPr>
          <w:lang w:val="en-US"/>
        </w:rPr>
        <w:t xml:space="preserve"> a binary variable</w:t>
      </w:r>
      <w:r w:rsidR="00D36717">
        <w:rPr>
          <w:lang w:val="en-US"/>
        </w:rPr>
        <w:t xml:space="preserve"> </w:t>
      </w:r>
      <w:r w:rsidR="00D36717" w:rsidRPr="00D36717">
        <w:rPr>
          <w:i/>
          <w:iCs/>
          <w:lang w:val="en-US"/>
        </w:rPr>
        <w:t>Critical Fresh Snow</w:t>
      </w:r>
      <w:r w:rsidRPr="0038691C">
        <w:rPr>
          <w:lang w:val="en-US"/>
        </w:rPr>
        <w:t xml:space="preserve"> </w:t>
      </w:r>
      <w:r w:rsidR="00E70329" w:rsidRPr="0038691C">
        <w:rPr>
          <w:lang w:val="en-US"/>
        </w:rPr>
        <w:t>condition</w:t>
      </w:r>
      <w:r w:rsidRPr="0038691C">
        <w:rPr>
          <w:lang w:val="en-US"/>
        </w:rPr>
        <w:t xml:space="preserve"> for each day</w:t>
      </w:r>
      <w:r w:rsidR="00D36717">
        <w:rPr>
          <w:lang w:val="en-US"/>
        </w:rPr>
        <w:t>, using the definition of t</w:t>
      </w:r>
      <w:r w:rsidR="00A94718" w:rsidRPr="0038691C">
        <w:rPr>
          <w:lang w:val="en-US"/>
        </w:rPr>
        <w:t xml:space="preserve">he Institute for Snow and Avalanche Research, Davos (SLF) </w:t>
      </w:r>
      <w:r w:rsidR="00D36717">
        <w:rPr>
          <w:lang w:val="en-US"/>
        </w:rPr>
        <w:t>about  “Critical amount of new snow reached”</w:t>
      </w:r>
      <w:r w:rsidR="00A94718" w:rsidRPr="0038691C">
        <w:rPr>
          <w:i/>
          <w:iCs/>
          <w:lang w:val="en-US"/>
        </w:rPr>
        <w:t xml:space="preserve"> </w:t>
      </w:r>
      <w:r w:rsidR="00A94718" w:rsidRPr="0038691C">
        <w:rPr>
          <w:b/>
          <w:bCs/>
          <w:lang w:val="en-US"/>
        </w:rPr>
        <w:t>[1]</w:t>
      </w:r>
      <w:r w:rsidR="00A94718" w:rsidRPr="0038691C">
        <w:rPr>
          <w:lang w:val="en-US"/>
        </w:rPr>
        <w:t>:</w:t>
      </w:r>
    </w:p>
    <w:p w14:paraId="2D3553BF" w14:textId="77777777" w:rsidR="00A94718" w:rsidRPr="00A94718" w:rsidRDefault="00A94718" w:rsidP="0038691C">
      <w:pPr>
        <w:pStyle w:val="Paragraphedeliste"/>
        <w:jc w:val="center"/>
        <w:rPr>
          <w:lang w:val="en-US"/>
        </w:rPr>
      </w:pPr>
    </w:p>
    <w:p w14:paraId="1E67BC1C" w14:textId="7BBB5636" w:rsidR="00A94718" w:rsidRPr="00A94718" w:rsidRDefault="00DB4A69" w:rsidP="0038691C">
      <w:pPr>
        <w:pStyle w:val="Paragraphedeliste"/>
        <w:jc w:val="center"/>
        <w:rPr>
          <w:lang w:val="en-US"/>
        </w:rPr>
      </w:pPr>
      <w:r>
        <w:rPr>
          <w:noProof/>
          <w:lang w:val="en-US"/>
        </w:rPr>
        <w:drawing>
          <wp:inline distT="0" distB="0" distL="0" distR="0" wp14:anchorId="1139E064" wp14:editId="455E0800">
            <wp:extent cx="3298844" cy="176042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7319" cy="1770280"/>
                    </a:xfrm>
                    <a:prstGeom prst="rect">
                      <a:avLst/>
                    </a:prstGeom>
                    <a:noFill/>
                  </pic:spPr>
                </pic:pic>
              </a:graphicData>
            </a:graphic>
          </wp:inline>
        </w:drawing>
      </w:r>
    </w:p>
    <w:p w14:paraId="02252123" w14:textId="3FA28269" w:rsidR="005616CC" w:rsidRPr="002D0632" w:rsidRDefault="002D0632" w:rsidP="0038691C">
      <w:pPr>
        <w:pStyle w:val="Citation"/>
        <w:rPr>
          <w:rStyle w:val="Rfrencelgre"/>
        </w:rPr>
      </w:pPr>
      <w:r>
        <w:rPr>
          <w:rStyle w:val="Rfrencelgre"/>
        </w:rPr>
        <w:t xml:space="preserve">             </w:t>
      </w:r>
      <w:r w:rsidR="005616CC" w:rsidRPr="002D0632">
        <w:rPr>
          <w:rStyle w:val="Rfrencelgre"/>
        </w:rPr>
        <w:t xml:space="preserve">FIGURE 1.: </w:t>
      </w:r>
      <w:bookmarkStart w:id="13" w:name="_Hlk53149409"/>
      <w:r w:rsidR="00D36717" w:rsidRPr="002D0632">
        <w:rPr>
          <w:rStyle w:val="Rfrencelgre"/>
        </w:rPr>
        <w:t xml:space="preserve">Criteria </w:t>
      </w:r>
      <w:r w:rsidRPr="002D0632">
        <w:rPr>
          <w:rStyle w:val="Rfrencelgre"/>
        </w:rPr>
        <w:t>That Defines Critical Fresh Snow Conditions</w:t>
      </w:r>
      <w:bookmarkEnd w:id="13"/>
    </w:p>
    <w:p w14:paraId="26260BAB" w14:textId="77777777" w:rsidR="005616CC" w:rsidRPr="0038691C" w:rsidRDefault="005616CC" w:rsidP="0038691C">
      <w:pPr>
        <w:jc w:val="both"/>
        <w:rPr>
          <w:sz w:val="16"/>
          <w:szCs w:val="18"/>
        </w:rPr>
      </w:pPr>
    </w:p>
    <w:p w14:paraId="3B13F8E1" w14:textId="668FADF5" w:rsidR="001564BE" w:rsidRPr="005616CC" w:rsidRDefault="00D36717" w:rsidP="0038691C">
      <w:pPr>
        <w:pBdr>
          <w:top w:val="nil"/>
          <w:left w:val="nil"/>
          <w:bottom w:val="nil"/>
          <w:right w:val="nil"/>
          <w:between w:val="nil"/>
        </w:pBdr>
        <w:jc w:val="both"/>
      </w:pPr>
      <w:r>
        <w:rPr>
          <w:b/>
          <w:bCs/>
          <w:i/>
          <w:iCs/>
        </w:rPr>
        <w:t>Critical Fresh Snow</w:t>
      </w:r>
      <w:r w:rsidR="005616CC" w:rsidRPr="005616CC">
        <w:rPr>
          <w:b/>
          <w:bCs/>
        </w:rPr>
        <w:t xml:space="preserve"> = </w:t>
      </w:r>
      <w:r w:rsidR="001564BE" w:rsidRPr="005616CC">
        <w:rPr>
          <w:b/>
          <w:bCs/>
          <w:lang w:val="en-US"/>
        </w:rPr>
        <w:t>1</w:t>
      </w:r>
      <w:r>
        <w:rPr>
          <w:lang w:val="en-US"/>
        </w:rPr>
        <w:tab/>
      </w:r>
      <w:r w:rsidRPr="00D36717">
        <w:rPr>
          <w:lang w:val="en-US"/>
        </w:rPr>
        <w:sym w:font="Wingdings" w:char="F0E8"/>
      </w:r>
      <w:r w:rsidR="005616CC" w:rsidRPr="005616CC">
        <w:rPr>
          <w:lang w:val="en-US"/>
        </w:rPr>
        <w:t xml:space="preserve"> </w:t>
      </w:r>
      <w:r>
        <w:rPr>
          <w:b/>
          <w:bCs/>
          <w:lang w:val="en-US"/>
        </w:rPr>
        <w:t>T</w:t>
      </w:r>
      <w:r w:rsidR="005616CC" w:rsidRPr="005616CC">
        <w:rPr>
          <w:b/>
          <w:bCs/>
          <w:lang w:val="en-US"/>
        </w:rPr>
        <w:t xml:space="preserve">he </w:t>
      </w:r>
      <w:r>
        <w:rPr>
          <w:b/>
          <w:bCs/>
          <w:lang w:val="en-US"/>
        </w:rPr>
        <w:t xml:space="preserve">meteorological </w:t>
      </w:r>
      <w:r w:rsidR="005616CC" w:rsidRPr="005616CC">
        <w:rPr>
          <w:b/>
          <w:bCs/>
          <w:lang w:val="en-US"/>
        </w:rPr>
        <w:t xml:space="preserve">conditions </w:t>
      </w:r>
      <w:r>
        <w:rPr>
          <w:b/>
          <w:bCs/>
          <w:lang w:val="en-US"/>
        </w:rPr>
        <w:t xml:space="preserve">defined </w:t>
      </w:r>
      <w:r w:rsidR="005616CC" w:rsidRPr="005616CC">
        <w:rPr>
          <w:b/>
          <w:bCs/>
          <w:lang w:val="en-US"/>
        </w:rPr>
        <w:t>above are present</w:t>
      </w:r>
      <w:r w:rsidR="001564BE" w:rsidRPr="005616CC">
        <w:rPr>
          <w:lang w:val="en-US"/>
        </w:rPr>
        <w:t xml:space="preserve"> on th</w:t>
      </w:r>
      <w:r w:rsidR="005616CC" w:rsidRPr="005616CC">
        <w:rPr>
          <w:lang w:val="en-US"/>
        </w:rPr>
        <w:t>at</w:t>
      </w:r>
      <w:r w:rsidR="001564BE" w:rsidRPr="005616CC">
        <w:rPr>
          <w:lang w:val="en-US"/>
        </w:rPr>
        <w:t xml:space="preserve"> day</w:t>
      </w:r>
    </w:p>
    <w:p w14:paraId="1A545E18" w14:textId="0B101FD3" w:rsidR="001564BE" w:rsidRPr="005616CC" w:rsidRDefault="00D36717" w:rsidP="0038691C">
      <w:pPr>
        <w:pBdr>
          <w:top w:val="nil"/>
          <w:left w:val="nil"/>
          <w:bottom w:val="nil"/>
          <w:right w:val="nil"/>
          <w:between w:val="nil"/>
        </w:pBdr>
        <w:jc w:val="both"/>
        <w:rPr>
          <w:rStyle w:val="Rfrencelgre"/>
          <w:b/>
          <w:bCs/>
          <w:smallCaps w:val="0"/>
          <w:color w:val="353744"/>
        </w:rPr>
      </w:pPr>
      <w:r>
        <w:rPr>
          <w:b/>
          <w:bCs/>
          <w:i/>
          <w:iCs/>
        </w:rPr>
        <w:t>Critical Fresh Snow</w:t>
      </w:r>
      <w:r w:rsidR="005616CC" w:rsidRPr="005616CC">
        <w:rPr>
          <w:b/>
          <w:bCs/>
        </w:rPr>
        <w:t xml:space="preserve"> = 0</w:t>
      </w:r>
      <w:r w:rsidR="005616CC">
        <w:rPr>
          <w:b/>
          <w:bCs/>
        </w:rPr>
        <w:t xml:space="preserve"> </w:t>
      </w:r>
      <w:r>
        <w:rPr>
          <w:lang w:val="en-US"/>
        </w:rPr>
        <w:tab/>
      </w:r>
      <w:r w:rsidRPr="00D36717">
        <w:rPr>
          <w:lang w:val="en-US"/>
        </w:rPr>
        <w:sym w:font="Wingdings" w:char="F0E8"/>
      </w:r>
      <w:r>
        <w:rPr>
          <w:b/>
          <w:bCs/>
          <w:lang w:val="en-US"/>
        </w:rPr>
        <w:t>Th</w:t>
      </w:r>
      <w:r w:rsidR="005616CC" w:rsidRPr="005616CC">
        <w:rPr>
          <w:b/>
          <w:bCs/>
          <w:lang w:val="en-US"/>
        </w:rPr>
        <w:t xml:space="preserve">e </w:t>
      </w:r>
      <w:r>
        <w:rPr>
          <w:b/>
          <w:bCs/>
          <w:lang w:val="en-US"/>
        </w:rPr>
        <w:t xml:space="preserve">meteorological </w:t>
      </w:r>
      <w:r w:rsidR="005616CC" w:rsidRPr="005616CC">
        <w:rPr>
          <w:b/>
          <w:bCs/>
          <w:lang w:val="en-US"/>
        </w:rPr>
        <w:t xml:space="preserve">conditions defined above are </w:t>
      </w:r>
      <w:r w:rsidR="005616CC">
        <w:rPr>
          <w:b/>
          <w:bCs/>
          <w:lang w:val="en-US"/>
        </w:rPr>
        <w:t xml:space="preserve">not </w:t>
      </w:r>
      <w:r w:rsidR="005616CC" w:rsidRPr="005616CC">
        <w:rPr>
          <w:b/>
          <w:bCs/>
          <w:lang w:val="en-US"/>
        </w:rPr>
        <w:t>present</w:t>
      </w:r>
    </w:p>
    <w:p w14:paraId="6D2506C7" w14:textId="77777777" w:rsidR="005616CC" w:rsidRDefault="005616CC" w:rsidP="0038691C">
      <w:pPr>
        <w:jc w:val="both"/>
        <w:rPr>
          <w:b/>
          <w:bCs/>
          <w:i/>
          <w:iCs/>
          <w:sz w:val="16"/>
          <w:szCs w:val="18"/>
          <w:lang w:val="en-US"/>
        </w:rPr>
      </w:pPr>
    </w:p>
    <w:p w14:paraId="64A5C504" w14:textId="77777777" w:rsidR="0066701E" w:rsidRDefault="00A552A6" w:rsidP="0038691C">
      <w:pPr>
        <w:jc w:val="both"/>
        <w:rPr>
          <w:b/>
          <w:bCs/>
          <w:i/>
          <w:iCs/>
          <w:sz w:val="16"/>
          <w:szCs w:val="18"/>
          <w:lang w:val="en-US"/>
        </w:rPr>
      </w:pPr>
      <w:r w:rsidRPr="0066701E">
        <w:rPr>
          <w:b/>
          <w:bCs/>
          <w:i/>
          <w:iCs/>
          <w:sz w:val="16"/>
          <w:szCs w:val="18"/>
          <w:lang w:val="en-US"/>
        </w:rPr>
        <w:t>Note</w:t>
      </w:r>
      <w:r w:rsidR="0066701E">
        <w:rPr>
          <w:b/>
          <w:bCs/>
          <w:i/>
          <w:iCs/>
          <w:sz w:val="16"/>
          <w:szCs w:val="18"/>
          <w:lang w:val="en-US"/>
        </w:rPr>
        <w:t>:</w:t>
      </w:r>
    </w:p>
    <w:p w14:paraId="2DDC4E97" w14:textId="05274DA1" w:rsidR="001564BE" w:rsidRDefault="0066701E" w:rsidP="0038691C">
      <w:pPr>
        <w:jc w:val="both"/>
        <w:rPr>
          <w:sz w:val="16"/>
          <w:szCs w:val="18"/>
          <w:lang w:val="en-US"/>
        </w:rPr>
      </w:pPr>
      <w:r w:rsidRPr="0066701E">
        <w:rPr>
          <w:i/>
          <w:iCs/>
          <w:sz w:val="16"/>
          <w:szCs w:val="18"/>
          <w:lang w:val="en-US"/>
        </w:rPr>
        <w:t xml:space="preserve">The </w:t>
      </w:r>
      <w:r w:rsidR="001564BE" w:rsidRPr="0066701E">
        <w:rPr>
          <w:i/>
          <w:iCs/>
          <w:sz w:val="16"/>
          <w:szCs w:val="18"/>
          <w:lang w:val="en-US"/>
        </w:rPr>
        <w:t>above recommendation</w:t>
      </w:r>
      <w:r w:rsidRPr="0066701E">
        <w:rPr>
          <w:i/>
          <w:iCs/>
          <w:sz w:val="16"/>
          <w:szCs w:val="18"/>
          <w:lang w:val="en-US"/>
        </w:rPr>
        <w:t xml:space="preserve"> </w:t>
      </w:r>
      <w:r w:rsidRPr="0066701E">
        <w:rPr>
          <w:sz w:val="16"/>
          <w:szCs w:val="18"/>
          <w:lang w:val="en-US"/>
        </w:rPr>
        <w:t>“Critical amount of new snow reached = at least</w:t>
      </w:r>
      <w:r w:rsidRPr="0066701E">
        <w:rPr>
          <w:b/>
          <w:bCs/>
          <w:color w:val="F79646" w:themeColor="accent6"/>
          <w:sz w:val="16"/>
          <w:szCs w:val="18"/>
          <w:lang w:val="en-US"/>
        </w:rPr>
        <w:t xml:space="preserve"> Considerable</w:t>
      </w:r>
      <w:r w:rsidRPr="0066701E">
        <w:rPr>
          <w:color w:val="F79646" w:themeColor="accent6"/>
          <w:sz w:val="16"/>
          <w:szCs w:val="18"/>
          <w:lang w:val="en-US"/>
        </w:rPr>
        <w:t xml:space="preserve"> </w:t>
      </w:r>
      <w:r w:rsidRPr="0066701E">
        <w:rPr>
          <w:sz w:val="16"/>
          <w:szCs w:val="18"/>
          <w:lang w:val="en-US"/>
        </w:rPr>
        <w:t>avalanche danger”</w:t>
      </w:r>
      <w:r>
        <w:rPr>
          <w:b/>
          <w:bCs/>
          <w:i/>
          <w:iCs/>
          <w:sz w:val="16"/>
          <w:szCs w:val="18"/>
          <w:lang w:val="en-US"/>
        </w:rPr>
        <w:t xml:space="preserve"> </w:t>
      </w:r>
      <w:r w:rsidRPr="0066701E">
        <w:rPr>
          <w:sz w:val="16"/>
          <w:szCs w:val="18"/>
          <w:lang w:val="en-US"/>
        </w:rPr>
        <w:t>refers to the European avalanche danger level</w:t>
      </w:r>
      <w:r w:rsidR="0038691C">
        <w:rPr>
          <w:sz w:val="16"/>
          <w:szCs w:val="18"/>
          <w:lang w:val="en-US"/>
        </w:rPr>
        <w:t xml:space="preserve">, </w:t>
      </w:r>
      <w:r w:rsidRPr="0066701E">
        <w:rPr>
          <w:sz w:val="16"/>
          <w:szCs w:val="18"/>
          <w:lang w:val="en-US"/>
        </w:rPr>
        <w:t xml:space="preserve">more information </w:t>
      </w:r>
      <w:r w:rsidR="0038691C">
        <w:rPr>
          <w:sz w:val="16"/>
          <w:szCs w:val="18"/>
          <w:lang w:val="en-US"/>
        </w:rPr>
        <w:t xml:space="preserve">on its definition is given </w:t>
      </w:r>
      <w:r w:rsidRPr="0066701E">
        <w:rPr>
          <w:sz w:val="16"/>
          <w:szCs w:val="18"/>
          <w:lang w:val="en-US"/>
        </w:rPr>
        <w:t xml:space="preserve">in </w:t>
      </w:r>
      <w:r w:rsidR="0038691C">
        <w:rPr>
          <w:sz w:val="16"/>
          <w:szCs w:val="18"/>
          <w:lang w:val="en-US"/>
        </w:rPr>
        <w:t>table 1.</w:t>
      </w:r>
      <w:r w:rsidRPr="0066701E">
        <w:rPr>
          <w:sz w:val="16"/>
          <w:szCs w:val="18"/>
          <w:lang w:val="en-US"/>
        </w:rPr>
        <w:t xml:space="preserve"> </w:t>
      </w:r>
      <w:r w:rsidR="0038691C">
        <w:rPr>
          <w:sz w:val="16"/>
          <w:szCs w:val="18"/>
          <w:lang w:val="en-US"/>
        </w:rPr>
        <w:t>b</w:t>
      </w:r>
      <w:r w:rsidRPr="0066701E">
        <w:rPr>
          <w:sz w:val="16"/>
          <w:szCs w:val="18"/>
          <w:lang w:val="en-US"/>
        </w:rPr>
        <w:t>elow</w:t>
      </w:r>
      <w:r w:rsidR="0038691C">
        <w:rPr>
          <w:sz w:val="16"/>
          <w:szCs w:val="18"/>
          <w:lang w:val="en-US"/>
        </w:rPr>
        <w:t>:</w:t>
      </w:r>
    </w:p>
    <w:p w14:paraId="67CFC60A" w14:textId="2941E4F7" w:rsidR="004D1925" w:rsidRPr="002D0632" w:rsidRDefault="0038691C" w:rsidP="002D0632">
      <w:pPr>
        <w:pStyle w:val="Citation"/>
        <w:rPr>
          <w:rStyle w:val="Rfrencelgre"/>
          <w:lang w:val="fr-CH"/>
        </w:rPr>
      </w:pPr>
      <w:r w:rsidRPr="002D0632">
        <w:rPr>
          <w:rStyle w:val="Rfrencelgre"/>
          <w:lang w:val="fr-CH"/>
        </w:rPr>
        <w:t>TABLE 1. : Avalanche Danger Scale, European Avalanche Danger Levels [2]</w:t>
      </w:r>
    </w:p>
    <w:tbl>
      <w:tblPr>
        <w:tblW w:w="9956" w:type="dxa"/>
        <w:tblBorders>
          <w:top w:val="single" w:sz="6" w:space="0" w:color="D2D2D2"/>
          <w:left w:val="single" w:sz="6" w:space="0" w:color="D2D2D2"/>
          <w:bottom w:val="single" w:sz="6" w:space="0" w:color="D2D2D2"/>
          <w:right w:val="single" w:sz="6"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267"/>
        <w:gridCol w:w="4353"/>
        <w:gridCol w:w="4336"/>
      </w:tblGrid>
      <w:tr w:rsidR="004D1925" w:rsidRPr="00BB1BBB" w14:paraId="23241E54" w14:textId="56ADE9DD"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2AFE9A2D" w14:textId="1879B64A"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Level</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046D84DF" w14:textId="77777777"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Characteristics</w:t>
            </w:r>
          </w:p>
        </w:tc>
        <w:tc>
          <w:tcPr>
            <w:tcW w:w="4336" w:type="dxa"/>
            <w:vMerge w:val="restart"/>
            <w:tcBorders>
              <w:top w:val="single" w:sz="6" w:space="0" w:color="D2D2D2"/>
              <w:left w:val="single" w:sz="6" w:space="0" w:color="D2D2D2"/>
              <w:right w:val="single" w:sz="6" w:space="0" w:color="D2D2D2"/>
            </w:tcBorders>
            <w:shd w:val="clear" w:color="auto" w:fill="FFFFFF"/>
          </w:tcPr>
          <w:p w14:paraId="65768DBF" w14:textId="77777777" w:rsidR="004D1925" w:rsidRDefault="004D1925" w:rsidP="00BB1BBB">
            <w:pPr>
              <w:rPr>
                <w:rFonts w:ascii="Arial" w:eastAsia="Times New Roman" w:hAnsi="Arial" w:cs="Arial"/>
                <w:b/>
                <w:bCs/>
                <w:color w:val="2D2D2D"/>
                <w:spacing w:val="3"/>
                <w:sz w:val="14"/>
                <w:szCs w:val="14"/>
                <w:lang w:val="en-US"/>
              </w:rPr>
            </w:pPr>
          </w:p>
          <w:p w14:paraId="04AEC838" w14:textId="77777777" w:rsidR="004D1925" w:rsidRDefault="004D1925" w:rsidP="00BB1BBB">
            <w:pPr>
              <w:rPr>
                <w:rFonts w:ascii="Arial" w:eastAsia="Times New Roman" w:hAnsi="Arial" w:cs="Arial"/>
                <w:b/>
                <w:bCs/>
                <w:color w:val="2D2D2D"/>
                <w:spacing w:val="3"/>
                <w:sz w:val="14"/>
                <w:szCs w:val="14"/>
                <w:lang w:val="en-US"/>
              </w:rPr>
            </w:pPr>
          </w:p>
          <w:p w14:paraId="0372FDD5" w14:textId="77777777" w:rsidR="004D1925" w:rsidRDefault="004D1925" w:rsidP="00BB1BBB">
            <w:pPr>
              <w:rPr>
                <w:rFonts w:ascii="Arial" w:eastAsia="Times New Roman" w:hAnsi="Arial" w:cs="Arial"/>
                <w:b/>
                <w:bCs/>
                <w:color w:val="2D2D2D"/>
                <w:spacing w:val="3"/>
                <w:sz w:val="14"/>
                <w:szCs w:val="14"/>
                <w:lang w:val="en-US"/>
              </w:rPr>
            </w:pPr>
          </w:p>
          <w:p w14:paraId="7952B26C" w14:textId="77777777" w:rsidR="004D1925" w:rsidRDefault="004D1925" w:rsidP="00BB1BBB">
            <w:pPr>
              <w:rPr>
                <w:rFonts w:ascii="Arial" w:eastAsia="Times New Roman" w:hAnsi="Arial" w:cs="Arial"/>
                <w:b/>
                <w:bCs/>
                <w:color w:val="2D2D2D"/>
                <w:spacing w:val="3"/>
                <w:sz w:val="14"/>
                <w:szCs w:val="14"/>
                <w:lang w:val="en-US"/>
              </w:rPr>
            </w:pPr>
          </w:p>
          <w:p w14:paraId="68F1AC1C" w14:textId="6D8097F6" w:rsidR="004D1925" w:rsidRPr="004D1925" w:rsidRDefault="004D1925" w:rsidP="00BB1BBB">
            <w:pPr>
              <w:rPr>
                <w:rFonts w:ascii="Arial" w:eastAsia="Times New Roman" w:hAnsi="Arial" w:cs="Arial"/>
                <w:b/>
                <w:bCs/>
                <w:color w:val="2D2D2D"/>
                <w:spacing w:val="3"/>
                <w:sz w:val="14"/>
                <w:szCs w:val="14"/>
                <w:lang w:val="en-US"/>
              </w:rPr>
            </w:pPr>
            <w:r>
              <w:rPr>
                <w:noProof/>
                <w:lang w:val="en-US"/>
              </w:rPr>
              <w:drawing>
                <wp:inline distT="0" distB="0" distL="0" distR="0" wp14:anchorId="54C0EAE3" wp14:editId="7F951949">
                  <wp:extent cx="2721344" cy="2253082"/>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4815" cy="2264235"/>
                          </a:xfrm>
                          <a:prstGeom prst="rect">
                            <a:avLst/>
                          </a:prstGeom>
                        </pic:spPr>
                      </pic:pic>
                    </a:graphicData>
                  </a:graphic>
                </wp:inline>
              </w:drawing>
            </w:r>
          </w:p>
        </w:tc>
      </w:tr>
      <w:tr w:rsidR="004D1925" w:rsidRPr="00BB1BBB" w14:paraId="3B1E32EF" w14:textId="1A648C6F"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59B9C8BC" w14:textId="3871A5D8" w:rsidR="004D1925" w:rsidRPr="0066701E" w:rsidRDefault="004D1925" w:rsidP="00BB1BBB">
            <w:pPr>
              <w:rPr>
                <w:rFonts w:ascii="Arial" w:eastAsia="Times New Roman" w:hAnsi="Arial" w:cs="Arial"/>
                <w:b/>
                <w:bCs/>
                <w:color w:val="C00000"/>
                <w:spacing w:val="3"/>
                <w:sz w:val="14"/>
                <w:szCs w:val="14"/>
                <w:lang w:val="en-US"/>
              </w:rPr>
            </w:pPr>
            <w:r w:rsidRPr="0066701E">
              <w:rPr>
                <w:rFonts w:ascii="Arial" w:eastAsia="Times New Roman" w:hAnsi="Arial" w:cs="Arial"/>
                <w:b/>
                <w:bCs/>
                <w:color w:val="C00000"/>
                <w:spacing w:val="3"/>
                <w:sz w:val="14"/>
                <w:szCs w:val="14"/>
                <w:lang w:val="en-US"/>
              </w:rPr>
              <w:t>5</w:t>
            </w:r>
          </w:p>
          <w:p w14:paraId="7AF40F9B" w14:textId="77777777" w:rsidR="004D1925" w:rsidRPr="0066701E" w:rsidRDefault="004D1925" w:rsidP="00BB1BBB">
            <w:pPr>
              <w:rPr>
                <w:rFonts w:ascii="Arial" w:eastAsia="Times New Roman" w:hAnsi="Arial" w:cs="Arial"/>
                <w:b/>
                <w:bCs/>
                <w:color w:val="C00000"/>
                <w:spacing w:val="3"/>
                <w:sz w:val="14"/>
                <w:szCs w:val="14"/>
                <w:lang w:val="en-US"/>
              </w:rPr>
            </w:pPr>
          </w:p>
          <w:p w14:paraId="57C5746D" w14:textId="714EDB99" w:rsidR="004D1925" w:rsidRPr="004D1925" w:rsidRDefault="0066701E" w:rsidP="00BB1BBB">
            <w:pPr>
              <w:rPr>
                <w:rFonts w:ascii="Arial" w:eastAsia="Times New Roman" w:hAnsi="Arial" w:cs="Arial"/>
                <w:color w:val="2D2D2D"/>
                <w:spacing w:val="3"/>
                <w:sz w:val="14"/>
                <w:szCs w:val="14"/>
                <w:lang w:val="en-US"/>
              </w:rPr>
            </w:pPr>
            <w:r w:rsidRPr="0066701E">
              <w:rPr>
                <w:rFonts w:ascii="Arial" w:eastAsia="Times New Roman" w:hAnsi="Arial" w:cs="Arial"/>
                <w:b/>
                <w:bCs/>
                <w:color w:val="C00000"/>
                <w:spacing w:val="3"/>
                <w:sz w:val="14"/>
                <w:szCs w:val="14"/>
                <w:lang w:val="en-US"/>
              </w:rPr>
              <w:t>V</w:t>
            </w:r>
            <w:r w:rsidR="004D1925" w:rsidRPr="0066701E">
              <w:rPr>
                <w:rFonts w:ascii="Arial" w:eastAsia="Times New Roman" w:hAnsi="Arial" w:cs="Arial"/>
                <w:b/>
                <w:bCs/>
                <w:color w:val="C00000"/>
                <w:spacing w:val="3"/>
                <w:sz w:val="14"/>
                <w:szCs w:val="14"/>
                <w:lang w:val="en-US"/>
              </w:rPr>
              <w:t>ery high</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4D1068DE" w14:textId="77777777"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Extraordinary avalanche situation</w:t>
            </w:r>
          </w:p>
          <w:p w14:paraId="0993DC60" w14:textId="77777777"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Numerous very large and extremely large natural avalanches can be expected. These can reach roads and settlements in the valley.</w:t>
            </w:r>
          </w:p>
        </w:tc>
        <w:tc>
          <w:tcPr>
            <w:tcW w:w="4336" w:type="dxa"/>
            <w:vMerge/>
            <w:tcBorders>
              <w:left w:val="single" w:sz="6" w:space="0" w:color="D2D2D2"/>
              <w:right w:val="single" w:sz="6" w:space="0" w:color="D2D2D2"/>
            </w:tcBorders>
            <w:shd w:val="clear" w:color="auto" w:fill="FFFFFF"/>
          </w:tcPr>
          <w:p w14:paraId="1E6C4522" w14:textId="77777777" w:rsidR="004D1925" w:rsidRPr="004D1925" w:rsidRDefault="004D1925" w:rsidP="00BB1BBB">
            <w:pPr>
              <w:rPr>
                <w:rFonts w:ascii="Arial" w:eastAsia="Times New Roman" w:hAnsi="Arial" w:cs="Arial"/>
                <w:b/>
                <w:bCs/>
                <w:color w:val="2D2D2D"/>
                <w:spacing w:val="3"/>
                <w:sz w:val="14"/>
                <w:szCs w:val="14"/>
                <w:lang w:val="en-US"/>
              </w:rPr>
            </w:pPr>
          </w:p>
        </w:tc>
      </w:tr>
      <w:tr w:rsidR="004D1925" w:rsidRPr="00BB1BBB" w14:paraId="7B6D6B81" w14:textId="3AA4F5C7"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7FCAD237" w14:textId="53488B8F" w:rsidR="004D1925" w:rsidRPr="0066701E" w:rsidRDefault="004D1925" w:rsidP="00BB1BBB">
            <w:pPr>
              <w:rPr>
                <w:rFonts w:ascii="Arial" w:eastAsia="Times New Roman" w:hAnsi="Arial" w:cs="Arial"/>
                <w:b/>
                <w:bCs/>
                <w:color w:val="FF0000"/>
                <w:spacing w:val="3"/>
                <w:sz w:val="14"/>
                <w:szCs w:val="14"/>
                <w:lang w:val="en-US"/>
              </w:rPr>
            </w:pPr>
            <w:r w:rsidRPr="0066701E">
              <w:rPr>
                <w:rFonts w:ascii="Arial" w:eastAsia="Times New Roman" w:hAnsi="Arial" w:cs="Arial"/>
                <w:b/>
                <w:bCs/>
                <w:color w:val="FF0000"/>
                <w:spacing w:val="3"/>
                <w:sz w:val="14"/>
                <w:szCs w:val="14"/>
                <w:lang w:val="en-US"/>
              </w:rPr>
              <w:t>4</w:t>
            </w:r>
          </w:p>
          <w:p w14:paraId="211EDF85" w14:textId="77777777" w:rsidR="004D1925" w:rsidRPr="0066701E" w:rsidRDefault="004D1925" w:rsidP="00BB1BBB">
            <w:pPr>
              <w:rPr>
                <w:rFonts w:ascii="Arial" w:eastAsia="Times New Roman" w:hAnsi="Arial" w:cs="Arial"/>
                <w:b/>
                <w:bCs/>
                <w:color w:val="FF0000"/>
                <w:spacing w:val="3"/>
                <w:sz w:val="14"/>
                <w:szCs w:val="14"/>
                <w:lang w:val="en-US"/>
              </w:rPr>
            </w:pPr>
          </w:p>
          <w:p w14:paraId="3989C59A" w14:textId="5DE854D2" w:rsidR="004D1925" w:rsidRPr="004D1925" w:rsidRDefault="0066701E" w:rsidP="00BB1BBB">
            <w:pPr>
              <w:rPr>
                <w:rFonts w:ascii="Arial" w:eastAsia="Times New Roman" w:hAnsi="Arial" w:cs="Arial"/>
                <w:color w:val="2D2D2D"/>
                <w:spacing w:val="3"/>
                <w:sz w:val="14"/>
                <w:szCs w:val="14"/>
                <w:lang w:val="en-US"/>
              </w:rPr>
            </w:pPr>
            <w:r w:rsidRPr="0066701E">
              <w:rPr>
                <w:rFonts w:ascii="Arial" w:eastAsia="Times New Roman" w:hAnsi="Arial" w:cs="Arial"/>
                <w:b/>
                <w:bCs/>
                <w:color w:val="FF0000"/>
                <w:spacing w:val="3"/>
                <w:sz w:val="14"/>
                <w:szCs w:val="14"/>
                <w:lang w:val="en-US"/>
              </w:rPr>
              <w:t>H</w:t>
            </w:r>
            <w:r w:rsidR="004D1925" w:rsidRPr="0066701E">
              <w:rPr>
                <w:rFonts w:ascii="Arial" w:eastAsia="Times New Roman" w:hAnsi="Arial" w:cs="Arial"/>
                <w:b/>
                <w:bCs/>
                <w:color w:val="FF0000"/>
                <w:spacing w:val="3"/>
                <w:sz w:val="14"/>
                <w:szCs w:val="14"/>
                <w:lang w:val="en-US"/>
              </w:rPr>
              <w:t>igh</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756E780A" w14:textId="77777777"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Very critical avalanche situation</w:t>
            </w:r>
          </w:p>
          <w:p w14:paraId="2A000255" w14:textId="77777777"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Natural and often very large avalanches are likely. Avalanches can easily be triggered on many steep slopes. Remote triggering is typical. Whumpf sounds and shooting cracks occur frequently.</w:t>
            </w:r>
          </w:p>
        </w:tc>
        <w:tc>
          <w:tcPr>
            <w:tcW w:w="4336" w:type="dxa"/>
            <w:vMerge/>
            <w:tcBorders>
              <w:left w:val="single" w:sz="6" w:space="0" w:color="D2D2D2"/>
              <w:right w:val="single" w:sz="6" w:space="0" w:color="D2D2D2"/>
            </w:tcBorders>
            <w:shd w:val="clear" w:color="auto" w:fill="FFFFFF"/>
          </w:tcPr>
          <w:p w14:paraId="6575B79F" w14:textId="77777777" w:rsidR="004D1925" w:rsidRPr="004D1925" w:rsidRDefault="004D1925" w:rsidP="00BB1BBB">
            <w:pPr>
              <w:rPr>
                <w:rFonts w:ascii="Arial" w:eastAsia="Times New Roman" w:hAnsi="Arial" w:cs="Arial"/>
                <w:b/>
                <w:bCs/>
                <w:color w:val="2D2D2D"/>
                <w:spacing w:val="3"/>
                <w:sz w:val="14"/>
                <w:szCs w:val="14"/>
                <w:lang w:val="en-US"/>
              </w:rPr>
            </w:pPr>
          </w:p>
        </w:tc>
      </w:tr>
      <w:tr w:rsidR="004D1925" w:rsidRPr="00BB1BBB" w14:paraId="44E77E42" w14:textId="701230EA"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2FC22BFA" w14:textId="3052FD5A" w:rsidR="004D1925" w:rsidRPr="0066701E" w:rsidRDefault="004D1925" w:rsidP="004D1925">
            <w:pPr>
              <w:rPr>
                <w:rFonts w:ascii="Arial" w:eastAsia="Times New Roman" w:hAnsi="Arial" w:cs="Arial"/>
                <w:b/>
                <w:bCs/>
                <w:color w:val="F79646" w:themeColor="accent6"/>
                <w:spacing w:val="3"/>
                <w:sz w:val="14"/>
                <w:szCs w:val="14"/>
                <w:lang w:val="en-US"/>
              </w:rPr>
            </w:pPr>
            <w:r w:rsidRPr="0066701E">
              <w:rPr>
                <w:rFonts w:ascii="Arial" w:eastAsia="Times New Roman" w:hAnsi="Arial" w:cs="Arial"/>
                <w:b/>
                <w:bCs/>
                <w:color w:val="F79646" w:themeColor="accent6"/>
                <w:spacing w:val="3"/>
                <w:sz w:val="14"/>
                <w:szCs w:val="14"/>
                <w:lang w:val="en-US"/>
              </w:rPr>
              <w:t>3</w:t>
            </w:r>
          </w:p>
          <w:p w14:paraId="7ACE436D" w14:textId="77777777" w:rsidR="004D1925" w:rsidRPr="0066701E" w:rsidRDefault="004D1925" w:rsidP="004D1925">
            <w:pPr>
              <w:rPr>
                <w:rFonts w:ascii="Arial" w:eastAsia="Times New Roman" w:hAnsi="Arial" w:cs="Arial"/>
                <w:color w:val="F79646" w:themeColor="accent6"/>
                <w:spacing w:val="3"/>
                <w:sz w:val="14"/>
                <w:szCs w:val="14"/>
                <w:lang w:val="en-US"/>
              </w:rPr>
            </w:pPr>
          </w:p>
          <w:p w14:paraId="471DCFE4" w14:textId="7CA5B792" w:rsidR="004D1925" w:rsidRPr="004D1925" w:rsidRDefault="0066701E" w:rsidP="004D1925">
            <w:pPr>
              <w:rPr>
                <w:rFonts w:ascii="Arial" w:eastAsia="Times New Roman" w:hAnsi="Arial" w:cs="Arial"/>
                <w:color w:val="2D2D2D"/>
                <w:spacing w:val="3"/>
                <w:sz w:val="14"/>
                <w:szCs w:val="14"/>
                <w:lang w:val="en-US"/>
              </w:rPr>
            </w:pPr>
            <w:r w:rsidRPr="0066701E">
              <w:rPr>
                <w:rFonts w:ascii="Arial" w:eastAsia="Times New Roman" w:hAnsi="Arial" w:cs="Arial"/>
                <w:b/>
                <w:bCs/>
                <w:color w:val="F79646" w:themeColor="accent6"/>
                <w:spacing w:val="3"/>
                <w:sz w:val="14"/>
                <w:szCs w:val="14"/>
                <w:lang w:val="en-US"/>
              </w:rPr>
              <w:t>C</w:t>
            </w:r>
            <w:r w:rsidR="004D1925" w:rsidRPr="0066701E">
              <w:rPr>
                <w:rFonts w:ascii="Arial" w:eastAsia="Times New Roman" w:hAnsi="Arial" w:cs="Arial"/>
                <w:b/>
                <w:bCs/>
                <w:color w:val="F79646" w:themeColor="accent6"/>
                <w:spacing w:val="3"/>
                <w:sz w:val="14"/>
                <w:szCs w:val="14"/>
                <w:lang w:val="en-US"/>
              </w:rPr>
              <w:t>onsiderable</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5DBD2EE6" w14:textId="77777777"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Critical avalanche situation</w:t>
            </w:r>
          </w:p>
          <w:p w14:paraId="3DBD1BED" w14:textId="77777777"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Whumpf sounds and shooting cracks are typical. Avalanches can easily be triggered, particularly on steep slopes with the aspect and elevation indicated in the avalanche bulletin. Natural avalanches and remote triggering can occur.</w:t>
            </w:r>
          </w:p>
        </w:tc>
        <w:tc>
          <w:tcPr>
            <w:tcW w:w="4336" w:type="dxa"/>
            <w:vMerge/>
            <w:tcBorders>
              <w:left w:val="single" w:sz="6" w:space="0" w:color="D2D2D2"/>
              <w:right w:val="single" w:sz="6" w:space="0" w:color="D2D2D2"/>
            </w:tcBorders>
            <w:shd w:val="clear" w:color="auto" w:fill="FFFFFF"/>
          </w:tcPr>
          <w:p w14:paraId="04EB7F44" w14:textId="77777777" w:rsidR="004D1925" w:rsidRPr="004D1925" w:rsidRDefault="004D1925" w:rsidP="004D1925">
            <w:pPr>
              <w:rPr>
                <w:rFonts w:ascii="Arial" w:eastAsia="Times New Roman" w:hAnsi="Arial" w:cs="Arial"/>
                <w:b/>
                <w:bCs/>
                <w:color w:val="2D2D2D"/>
                <w:spacing w:val="3"/>
                <w:sz w:val="14"/>
                <w:szCs w:val="14"/>
                <w:lang w:val="en-US"/>
              </w:rPr>
            </w:pPr>
          </w:p>
        </w:tc>
      </w:tr>
      <w:tr w:rsidR="004D1925" w:rsidRPr="00BB1BBB" w14:paraId="67882A54" w14:textId="597E09BA"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7FE395DF" w14:textId="55FDB5B7" w:rsidR="004D1925" w:rsidRPr="0066701E" w:rsidRDefault="004D1925" w:rsidP="004D1925">
            <w:pPr>
              <w:rPr>
                <w:rFonts w:ascii="Arial" w:eastAsia="Times New Roman" w:hAnsi="Arial" w:cs="Arial"/>
                <w:b/>
                <w:bCs/>
                <w:color w:val="E3DE00"/>
                <w:spacing w:val="3"/>
                <w:sz w:val="14"/>
                <w:szCs w:val="14"/>
                <w:lang w:val="en-US"/>
              </w:rPr>
            </w:pPr>
            <w:r w:rsidRPr="0066701E">
              <w:rPr>
                <w:rFonts w:ascii="Arial" w:eastAsia="Times New Roman" w:hAnsi="Arial" w:cs="Arial"/>
                <w:b/>
                <w:bCs/>
                <w:color w:val="E3DE00"/>
                <w:spacing w:val="3"/>
                <w:sz w:val="14"/>
                <w:szCs w:val="14"/>
                <w:lang w:val="en-US"/>
              </w:rPr>
              <w:t>2</w:t>
            </w:r>
          </w:p>
          <w:p w14:paraId="013116E9" w14:textId="77777777" w:rsidR="004D1925" w:rsidRPr="0066701E" w:rsidRDefault="004D1925" w:rsidP="004D1925">
            <w:pPr>
              <w:rPr>
                <w:rFonts w:ascii="Arial" w:eastAsia="Times New Roman" w:hAnsi="Arial" w:cs="Arial"/>
                <w:color w:val="E3DE00"/>
                <w:spacing w:val="3"/>
                <w:sz w:val="14"/>
                <w:szCs w:val="14"/>
                <w:lang w:val="en-US"/>
              </w:rPr>
            </w:pPr>
          </w:p>
          <w:p w14:paraId="58F97B6E" w14:textId="6120A222" w:rsidR="004D1925" w:rsidRPr="004D1925" w:rsidRDefault="0066701E" w:rsidP="004D1925">
            <w:pPr>
              <w:rPr>
                <w:rFonts w:ascii="Arial" w:eastAsia="Times New Roman" w:hAnsi="Arial" w:cs="Arial"/>
                <w:color w:val="2D2D2D"/>
                <w:spacing w:val="3"/>
                <w:sz w:val="14"/>
                <w:szCs w:val="14"/>
                <w:lang w:val="en-US"/>
              </w:rPr>
            </w:pPr>
            <w:r w:rsidRPr="0066701E">
              <w:rPr>
                <w:rFonts w:ascii="Arial" w:eastAsia="Times New Roman" w:hAnsi="Arial" w:cs="Arial"/>
                <w:b/>
                <w:bCs/>
                <w:color w:val="E3DE00"/>
                <w:spacing w:val="3"/>
                <w:sz w:val="14"/>
                <w:szCs w:val="14"/>
                <w:lang w:val="en-US"/>
              </w:rPr>
              <w:t>M</w:t>
            </w:r>
            <w:r w:rsidR="004D1925" w:rsidRPr="0066701E">
              <w:rPr>
                <w:rFonts w:ascii="Arial" w:eastAsia="Times New Roman" w:hAnsi="Arial" w:cs="Arial"/>
                <w:b/>
                <w:bCs/>
                <w:color w:val="E3DE00"/>
                <w:spacing w:val="3"/>
                <w:sz w:val="14"/>
                <w:szCs w:val="14"/>
                <w:lang w:val="en-US"/>
              </w:rPr>
              <w:t>oderate</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760108B1" w14:textId="62442AE2"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Mostly favorable avalanche situation</w:t>
            </w:r>
          </w:p>
          <w:p w14:paraId="20B7776C" w14:textId="77777777"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Warning signs can occur in isolated cases. Avalanches can be triggered in particular on very steep slopes with the aspect and elevation indicated in the avalanche bulletin. Relatively large natural avalanches are not to be expected.</w:t>
            </w:r>
          </w:p>
        </w:tc>
        <w:tc>
          <w:tcPr>
            <w:tcW w:w="4336" w:type="dxa"/>
            <w:vMerge/>
            <w:tcBorders>
              <w:left w:val="single" w:sz="6" w:space="0" w:color="D2D2D2"/>
              <w:right w:val="single" w:sz="6" w:space="0" w:color="D2D2D2"/>
            </w:tcBorders>
            <w:shd w:val="clear" w:color="auto" w:fill="FFFFFF"/>
          </w:tcPr>
          <w:p w14:paraId="5347FCFC" w14:textId="77777777" w:rsidR="004D1925" w:rsidRPr="004D1925" w:rsidRDefault="004D1925" w:rsidP="004D1925">
            <w:pPr>
              <w:rPr>
                <w:rFonts w:ascii="Arial" w:eastAsia="Times New Roman" w:hAnsi="Arial" w:cs="Arial"/>
                <w:b/>
                <w:bCs/>
                <w:color w:val="2D2D2D"/>
                <w:spacing w:val="3"/>
                <w:sz w:val="14"/>
                <w:szCs w:val="14"/>
                <w:lang w:val="en-US"/>
              </w:rPr>
            </w:pPr>
          </w:p>
        </w:tc>
      </w:tr>
      <w:tr w:rsidR="004D1925" w:rsidRPr="00BB1BBB" w14:paraId="44F7D876" w14:textId="0BC13647"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6DCCC708" w14:textId="77777777" w:rsidR="004D1925" w:rsidRPr="0066701E" w:rsidRDefault="004D1925" w:rsidP="004D1925">
            <w:pPr>
              <w:rPr>
                <w:rFonts w:ascii="Arial" w:eastAsia="Times New Roman" w:hAnsi="Arial" w:cs="Arial"/>
                <w:color w:val="9BBB59" w:themeColor="accent3"/>
                <w:spacing w:val="3"/>
                <w:sz w:val="14"/>
                <w:szCs w:val="14"/>
                <w:lang w:val="en-US"/>
              </w:rPr>
            </w:pPr>
            <w:r w:rsidRPr="0066701E">
              <w:rPr>
                <w:rFonts w:ascii="Arial" w:eastAsia="Times New Roman" w:hAnsi="Arial" w:cs="Arial"/>
                <w:b/>
                <w:bCs/>
                <w:color w:val="9BBB59" w:themeColor="accent3"/>
                <w:spacing w:val="3"/>
                <w:sz w:val="14"/>
                <w:szCs w:val="14"/>
                <w:lang w:val="en-US"/>
              </w:rPr>
              <w:t>1</w:t>
            </w:r>
          </w:p>
          <w:p w14:paraId="63FC7B09" w14:textId="77777777" w:rsidR="004D1925" w:rsidRPr="004D1925" w:rsidRDefault="004D1925" w:rsidP="004D1925">
            <w:pPr>
              <w:rPr>
                <w:rFonts w:ascii="Arial" w:eastAsia="Times New Roman" w:hAnsi="Arial" w:cs="Arial"/>
                <w:color w:val="2D2D2D"/>
                <w:spacing w:val="3"/>
                <w:sz w:val="14"/>
                <w:szCs w:val="14"/>
                <w:lang w:val="en-US"/>
              </w:rPr>
            </w:pPr>
            <w:r w:rsidRPr="0066701E">
              <w:rPr>
                <w:rFonts w:ascii="Arial" w:eastAsia="Times New Roman" w:hAnsi="Arial" w:cs="Arial"/>
                <w:b/>
                <w:bCs/>
                <w:color w:val="9BBB59" w:themeColor="accent3"/>
                <w:spacing w:val="3"/>
                <w:sz w:val="14"/>
                <w:szCs w:val="14"/>
                <w:lang w:val="en-US"/>
              </w:rPr>
              <w:t>low</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6808EF4B" w14:textId="3EF3C5FC"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Generally, favorable avalanche situation</w:t>
            </w:r>
          </w:p>
          <w:p w14:paraId="39D10715" w14:textId="77777777"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No warning signs present. Avalanches can only be triggered in isolated cases, in particular on extremely steep slopes.</w:t>
            </w:r>
          </w:p>
        </w:tc>
        <w:tc>
          <w:tcPr>
            <w:tcW w:w="4336" w:type="dxa"/>
            <w:vMerge/>
            <w:tcBorders>
              <w:left w:val="single" w:sz="6" w:space="0" w:color="D2D2D2"/>
              <w:bottom w:val="single" w:sz="6" w:space="0" w:color="D2D2D2"/>
              <w:right w:val="single" w:sz="6" w:space="0" w:color="D2D2D2"/>
            </w:tcBorders>
            <w:shd w:val="clear" w:color="auto" w:fill="FFFFFF"/>
          </w:tcPr>
          <w:p w14:paraId="0E4BF665" w14:textId="77777777" w:rsidR="004D1925" w:rsidRPr="004D1925" w:rsidRDefault="004D1925" w:rsidP="004D1925">
            <w:pPr>
              <w:rPr>
                <w:rFonts w:ascii="Arial" w:eastAsia="Times New Roman" w:hAnsi="Arial" w:cs="Arial"/>
                <w:b/>
                <w:bCs/>
                <w:color w:val="2D2D2D"/>
                <w:spacing w:val="3"/>
                <w:sz w:val="14"/>
                <w:szCs w:val="14"/>
                <w:lang w:val="en-US"/>
              </w:rPr>
            </w:pPr>
          </w:p>
        </w:tc>
      </w:tr>
    </w:tbl>
    <w:p w14:paraId="7091C28B" w14:textId="0E4F026E" w:rsidR="00AF48EA" w:rsidRDefault="004D1925" w:rsidP="00541E60">
      <w:pPr>
        <w:pStyle w:val="Titre2"/>
        <w:rPr>
          <w:lang w:val="en-US"/>
        </w:rPr>
      </w:pPr>
      <w:bookmarkStart w:id="14" w:name="_Toc53353358"/>
      <w:r>
        <w:rPr>
          <w:lang w:val="en-US"/>
        </w:rPr>
        <w:lastRenderedPageBreak/>
        <w:t xml:space="preserve">Project - </w:t>
      </w:r>
      <w:r w:rsidR="00CF690F">
        <w:rPr>
          <w:lang w:val="en-US"/>
        </w:rPr>
        <w:t>Module 2</w:t>
      </w:r>
      <w:r>
        <w:rPr>
          <w:lang w:val="en-US"/>
        </w:rPr>
        <w:t xml:space="preserve"> – Objectives</w:t>
      </w:r>
      <w:bookmarkEnd w:id="14"/>
    </w:p>
    <w:p w14:paraId="55D3AEE4" w14:textId="5834BAD6" w:rsidR="00CF690F" w:rsidRDefault="00CF690F" w:rsidP="00606446">
      <w:pPr>
        <w:rPr>
          <w:lang w:val="en-US"/>
        </w:rPr>
      </w:pPr>
    </w:p>
    <w:p w14:paraId="37BB642E" w14:textId="3342DD00" w:rsidR="004D1925" w:rsidRPr="004D1925" w:rsidRDefault="004D1925" w:rsidP="0058104D">
      <w:pPr>
        <w:jc w:val="both"/>
        <w:rPr>
          <w:lang w:val="en-US"/>
        </w:rPr>
      </w:pPr>
      <w:r>
        <w:rPr>
          <w:lang w:val="en-US"/>
        </w:rPr>
        <w:t xml:space="preserve">Following the pre-processing, </w:t>
      </w:r>
      <w:r w:rsidR="00255FD5">
        <w:rPr>
          <w:lang w:val="en-US"/>
        </w:rPr>
        <w:t>those two datasets will be</w:t>
      </w:r>
      <w:r w:rsidR="00E70329">
        <w:rPr>
          <w:lang w:val="en-US"/>
        </w:rPr>
        <w:t xml:space="preserve"> combine</w:t>
      </w:r>
      <w:r w:rsidR="00255FD5">
        <w:rPr>
          <w:lang w:val="en-US"/>
        </w:rPr>
        <w:t>d</w:t>
      </w:r>
      <w:r w:rsidR="00E70329">
        <w:rPr>
          <w:lang w:val="en-US"/>
        </w:rPr>
        <w:t xml:space="preserve"> </w:t>
      </w:r>
      <w:r w:rsidR="00255FD5">
        <w:rPr>
          <w:lang w:val="en-US"/>
        </w:rPr>
        <w:t>and the goals for the module 2 project are</w:t>
      </w:r>
      <w:r>
        <w:rPr>
          <w:lang w:val="en-US"/>
        </w:rPr>
        <w:t>:</w:t>
      </w:r>
    </w:p>
    <w:p w14:paraId="251D8732" w14:textId="77777777" w:rsidR="004D1925" w:rsidRPr="004D1925" w:rsidRDefault="004D1925" w:rsidP="0058104D">
      <w:pPr>
        <w:jc w:val="both"/>
        <w:rPr>
          <w:lang w:val="en-US"/>
        </w:rPr>
      </w:pPr>
    </w:p>
    <w:p w14:paraId="2AFEF8DA" w14:textId="06B960DB" w:rsidR="004D1925" w:rsidRDefault="004D1925" w:rsidP="0058104D">
      <w:pPr>
        <w:pStyle w:val="Paragraphedeliste"/>
        <w:numPr>
          <w:ilvl w:val="0"/>
          <w:numId w:val="22"/>
        </w:numPr>
        <w:jc w:val="both"/>
        <w:rPr>
          <w:lang w:val="en-US"/>
        </w:rPr>
      </w:pPr>
      <w:r w:rsidRPr="004D1925">
        <w:rPr>
          <w:lang w:val="en-US"/>
        </w:rPr>
        <w:t>Analysis of number of avalanches per day with regards to avalanche danger level</w:t>
      </w:r>
      <w:r w:rsidR="001B7B53">
        <w:rPr>
          <w:lang w:val="en-US"/>
        </w:rPr>
        <w:t>s.</w:t>
      </w:r>
    </w:p>
    <w:p w14:paraId="5DD01798" w14:textId="77777777" w:rsidR="001B7B53" w:rsidRDefault="004D1925" w:rsidP="001B7B53">
      <w:pPr>
        <w:pStyle w:val="Paragraphedeliste"/>
        <w:jc w:val="both"/>
        <w:rPr>
          <w:lang w:val="en-US"/>
        </w:rPr>
      </w:pPr>
      <w:r>
        <w:rPr>
          <w:lang w:val="en-US"/>
        </w:rPr>
        <w:t xml:space="preserve">Here </w:t>
      </w:r>
      <w:r w:rsidR="00262ACE">
        <w:rPr>
          <w:lang w:val="en-US"/>
        </w:rPr>
        <w:t>the aim i</w:t>
      </w:r>
      <w:r w:rsidR="00282BA4">
        <w:rPr>
          <w:lang w:val="en-US"/>
        </w:rPr>
        <w:t xml:space="preserve">s </w:t>
      </w:r>
      <w:r>
        <w:rPr>
          <w:lang w:val="en-US"/>
        </w:rPr>
        <w:t>to</w:t>
      </w:r>
      <w:r w:rsidR="001B7B53">
        <w:rPr>
          <w:lang w:val="en-US"/>
        </w:rPr>
        <w:t xml:space="preserve"> investigate</w:t>
      </w:r>
      <w:r>
        <w:rPr>
          <w:lang w:val="en-US"/>
        </w:rPr>
        <w:t xml:space="preserve"> if th</w:t>
      </w:r>
      <w:r w:rsidR="00262ACE">
        <w:rPr>
          <w:lang w:val="en-US"/>
        </w:rPr>
        <w:t>e</w:t>
      </w:r>
      <w:r>
        <w:rPr>
          <w:lang w:val="en-US"/>
        </w:rPr>
        <w:t xml:space="preserve"> number of </w:t>
      </w:r>
      <w:r w:rsidR="00282BA4">
        <w:rPr>
          <w:lang w:val="en-US"/>
        </w:rPr>
        <w:t>avalanches</w:t>
      </w:r>
      <w:r>
        <w:rPr>
          <w:lang w:val="en-US"/>
        </w:rPr>
        <w:t xml:space="preserve"> per day are increasing</w:t>
      </w:r>
      <w:r w:rsidR="001B7B53">
        <w:rPr>
          <w:lang w:val="en-US"/>
        </w:rPr>
        <w:t xml:space="preserve"> with the avalanche danger levels</w:t>
      </w:r>
    </w:p>
    <w:p w14:paraId="01D03044" w14:textId="73458E63" w:rsidR="001B7B53" w:rsidRDefault="001B7B53" w:rsidP="001B7B53">
      <w:pPr>
        <w:pStyle w:val="Paragraphedeliste"/>
        <w:jc w:val="both"/>
        <w:rPr>
          <w:lang w:val="en-US"/>
        </w:rPr>
      </w:pPr>
    </w:p>
    <w:p w14:paraId="4E745C35" w14:textId="77777777" w:rsidR="001B7B53" w:rsidRDefault="001B7B53" w:rsidP="001B7B53">
      <w:pPr>
        <w:pStyle w:val="Paragraphedeliste"/>
        <w:jc w:val="both"/>
        <w:rPr>
          <w:lang w:val="en-US"/>
        </w:rPr>
      </w:pPr>
    </w:p>
    <w:p w14:paraId="365020FB" w14:textId="4EDCA5C4" w:rsidR="001B7B53" w:rsidRPr="001B7B53" w:rsidRDefault="00255FD5" w:rsidP="001B7B53">
      <w:pPr>
        <w:pStyle w:val="Paragraphedeliste"/>
        <w:numPr>
          <w:ilvl w:val="0"/>
          <w:numId w:val="22"/>
        </w:numPr>
        <w:jc w:val="both"/>
        <w:rPr>
          <w:lang w:val="en-US"/>
        </w:rPr>
      </w:pPr>
      <w:r w:rsidRPr="001B7B53">
        <w:rPr>
          <w:lang w:val="en-US"/>
        </w:rPr>
        <w:t>Investigate the i</w:t>
      </w:r>
      <w:r w:rsidR="004D1925" w:rsidRPr="001B7B53">
        <w:rPr>
          <w:lang w:val="en-US"/>
        </w:rPr>
        <w:t xml:space="preserve">nfluence of snow </w:t>
      </w:r>
      <w:r w:rsidR="001B7B53" w:rsidRPr="001B7B53">
        <w:rPr>
          <w:lang w:val="en-US"/>
        </w:rPr>
        <w:t xml:space="preserve">fall </w:t>
      </w:r>
      <w:r w:rsidR="004D1925" w:rsidRPr="001B7B53">
        <w:rPr>
          <w:lang w:val="en-US"/>
        </w:rPr>
        <w:t xml:space="preserve">and other </w:t>
      </w:r>
      <w:r w:rsidR="00282BA4" w:rsidRPr="001B7B53">
        <w:rPr>
          <w:lang w:val="en-US"/>
        </w:rPr>
        <w:t xml:space="preserve">meteorological </w:t>
      </w:r>
      <w:r w:rsidR="00E70329" w:rsidRPr="001B7B53">
        <w:rPr>
          <w:lang w:val="en-US"/>
        </w:rPr>
        <w:t>parameter</w:t>
      </w:r>
      <w:r w:rsidR="001B7B53" w:rsidRPr="001B7B53">
        <w:rPr>
          <w:lang w:val="en-US"/>
        </w:rPr>
        <w:t>s</w:t>
      </w:r>
      <w:r w:rsidR="004D1925" w:rsidRPr="001B7B53">
        <w:rPr>
          <w:lang w:val="en-US"/>
        </w:rPr>
        <w:t xml:space="preserve"> on the number of avalanches per day</w:t>
      </w:r>
      <w:r w:rsidR="001B7B53" w:rsidRPr="001B7B53">
        <w:rPr>
          <w:lang w:val="en-US"/>
        </w:rPr>
        <w:t>. T</w:t>
      </w:r>
      <w:r w:rsidR="00E70329" w:rsidRPr="001B7B53">
        <w:rPr>
          <w:lang w:val="en-US"/>
        </w:rPr>
        <w:t>he binary variable</w:t>
      </w:r>
      <w:r w:rsidR="001B7B53" w:rsidRPr="001B7B53">
        <w:rPr>
          <w:lang w:val="en-US"/>
        </w:rPr>
        <w:t xml:space="preserve"> </w:t>
      </w:r>
      <w:r w:rsidR="001B7B53" w:rsidRPr="001B7B53">
        <w:rPr>
          <w:i/>
          <w:iCs/>
          <w:lang w:val="en-US"/>
        </w:rPr>
        <w:t>Critical Fresh Snow</w:t>
      </w:r>
      <w:r w:rsidR="001B7B53" w:rsidRPr="001B7B53">
        <w:rPr>
          <w:lang w:val="en-US"/>
        </w:rPr>
        <w:t xml:space="preserve"> </w:t>
      </w:r>
      <w:r w:rsidR="00E70329" w:rsidRPr="001B7B53">
        <w:rPr>
          <w:lang w:val="en-US"/>
        </w:rPr>
        <w:t>created in module 1</w:t>
      </w:r>
      <w:r w:rsidR="001B7B53" w:rsidRPr="001B7B53">
        <w:rPr>
          <w:lang w:val="en-US"/>
        </w:rPr>
        <w:t xml:space="preserve"> will be used to split the data in 2 classes and the obtained distributions will be compared:</w:t>
      </w:r>
    </w:p>
    <w:p w14:paraId="285844EA" w14:textId="15389245" w:rsidR="00BA152D" w:rsidRPr="001B7B53" w:rsidRDefault="001B7B53" w:rsidP="001B7B53">
      <w:pPr>
        <w:pStyle w:val="Paragraphedeliste"/>
        <w:pBdr>
          <w:top w:val="nil"/>
          <w:left w:val="nil"/>
          <w:bottom w:val="nil"/>
          <w:right w:val="nil"/>
          <w:between w:val="nil"/>
        </w:pBdr>
        <w:ind w:left="1440"/>
        <w:jc w:val="both"/>
        <w:rPr>
          <w:lang w:val="en-US"/>
        </w:rPr>
      </w:pPr>
      <w:r>
        <w:rPr>
          <w:lang w:val="en-US"/>
        </w:rPr>
        <w:t xml:space="preserve"> </w:t>
      </w:r>
    </w:p>
    <w:p w14:paraId="64331604" w14:textId="15E30830" w:rsidR="00BA152D" w:rsidRDefault="00E34A88" w:rsidP="0058104D">
      <w:pPr>
        <w:pStyle w:val="Paragraphedeliste"/>
        <w:pBdr>
          <w:top w:val="nil"/>
          <w:left w:val="nil"/>
          <w:bottom w:val="nil"/>
          <w:right w:val="nil"/>
          <w:between w:val="nil"/>
        </w:pBdr>
        <w:ind w:left="1440"/>
        <w:jc w:val="both"/>
        <w:rPr>
          <w:lang w:val="en-US"/>
        </w:rPr>
      </w:pPr>
      <w:r>
        <w:rPr>
          <w:lang w:val="en-US"/>
        </w:rPr>
        <w:t>Distribution 1: Number of avalanches per day</w:t>
      </w:r>
      <w:r w:rsidR="001B7B53">
        <w:rPr>
          <w:lang w:val="en-US"/>
        </w:rPr>
        <w:t xml:space="preserve"> for the day where </w:t>
      </w:r>
      <w:r w:rsidR="001B7B53" w:rsidRPr="001B7B53">
        <w:rPr>
          <w:i/>
          <w:iCs/>
          <w:lang w:val="en-US"/>
        </w:rPr>
        <w:t>Critical Fresh Snow</w:t>
      </w:r>
      <w:r>
        <w:rPr>
          <w:lang w:val="en-US"/>
        </w:rPr>
        <w:t xml:space="preserve"> = 1</w:t>
      </w:r>
    </w:p>
    <w:p w14:paraId="2BC17D48" w14:textId="77777777" w:rsidR="00BA152D" w:rsidRDefault="00BA152D" w:rsidP="0058104D">
      <w:pPr>
        <w:pStyle w:val="Paragraphedeliste"/>
        <w:pBdr>
          <w:top w:val="nil"/>
          <w:left w:val="nil"/>
          <w:bottom w:val="nil"/>
          <w:right w:val="nil"/>
          <w:between w:val="nil"/>
        </w:pBdr>
        <w:ind w:left="1440"/>
        <w:jc w:val="both"/>
        <w:rPr>
          <w:lang w:val="en-US"/>
        </w:rPr>
      </w:pPr>
    </w:p>
    <w:p w14:paraId="1FC6FB08" w14:textId="19582075" w:rsidR="001B7B53" w:rsidRDefault="00E34A88" w:rsidP="001B7B53">
      <w:pPr>
        <w:pStyle w:val="Paragraphedeliste"/>
        <w:pBdr>
          <w:top w:val="nil"/>
          <w:left w:val="nil"/>
          <w:bottom w:val="nil"/>
          <w:right w:val="nil"/>
          <w:between w:val="nil"/>
        </w:pBdr>
        <w:ind w:left="1440"/>
        <w:jc w:val="both"/>
        <w:rPr>
          <w:lang w:val="en-US"/>
        </w:rPr>
      </w:pPr>
      <w:r>
        <w:rPr>
          <w:lang w:val="en-US"/>
        </w:rPr>
        <w:t xml:space="preserve">Distribution 2: </w:t>
      </w:r>
      <w:r w:rsidR="001B7B53">
        <w:rPr>
          <w:lang w:val="en-US"/>
        </w:rPr>
        <w:t xml:space="preserve">Number of avalanches per day for the day where </w:t>
      </w:r>
      <w:r w:rsidR="001B7B53" w:rsidRPr="001B7B53">
        <w:rPr>
          <w:i/>
          <w:iCs/>
          <w:lang w:val="en-US"/>
        </w:rPr>
        <w:t>Critical Fresh Snow</w:t>
      </w:r>
      <w:r w:rsidR="001B7B53">
        <w:rPr>
          <w:lang w:val="en-US"/>
        </w:rPr>
        <w:t xml:space="preserve"> = 0</w:t>
      </w:r>
    </w:p>
    <w:p w14:paraId="4A45FFCE" w14:textId="2F992B90" w:rsidR="00D03278" w:rsidRDefault="00D03278" w:rsidP="00E34A88">
      <w:pPr>
        <w:pStyle w:val="Paragraphedeliste"/>
        <w:pBdr>
          <w:top w:val="nil"/>
          <w:left w:val="nil"/>
          <w:bottom w:val="nil"/>
          <w:right w:val="nil"/>
          <w:between w:val="nil"/>
        </w:pBdr>
        <w:ind w:left="1440"/>
        <w:jc w:val="both"/>
        <w:rPr>
          <w:lang w:val="en-US"/>
        </w:rPr>
      </w:pPr>
    </w:p>
    <w:p w14:paraId="27017F95" w14:textId="77777777" w:rsidR="00E34A88" w:rsidRPr="001B7B53" w:rsidRDefault="00E34A88" w:rsidP="001B7B53">
      <w:pPr>
        <w:pBdr>
          <w:top w:val="nil"/>
          <w:left w:val="nil"/>
          <w:bottom w:val="nil"/>
          <w:right w:val="nil"/>
          <w:between w:val="nil"/>
        </w:pBdr>
        <w:jc w:val="both"/>
        <w:rPr>
          <w:lang w:val="en-US"/>
        </w:rPr>
      </w:pPr>
    </w:p>
    <w:p w14:paraId="37EFB091" w14:textId="61C7A7FD" w:rsidR="00BA152D" w:rsidRDefault="001B7B53" w:rsidP="0058104D">
      <w:pPr>
        <w:pStyle w:val="Paragraphedeliste"/>
        <w:numPr>
          <w:ilvl w:val="0"/>
          <w:numId w:val="22"/>
        </w:numPr>
        <w:jc w:val="both"/>
        <w:rPr>
          <w:lang w:val="en-US"/>
        </w:rPr>
      </w:pPr>
      <w:r>
        <w:rPr>
          <w:lang w:val="en-US"/>
        </w:rPr>
        <w:t>C</w:t>
      </w:r>
      <w:r w:rsidR="00E70329">
        <w:rPr>
          <w:lang w:val="en-US"/>
        </w:rPr>
        <w:t>heck</w:t>
      </w:r>
      <w:r w:rsidR="00BA152D">
        <w:rPr>
          <w:lang w:val="en-US"/>
        </w:rPr>
        <w:t xml:space="preserve"> the possibility to use the</w:t>
      </w:r>
      <w:r>
        <w:rPr>
          <w:lang w:val="en-US"/>
        </w:rPr>
        <w:t xml:space="preserve"> combined dataset</w:t>
      </w:r>
      <w:r w:rsidR="00BA152D">
        <w:rPr>
          <w:lang w:val="en-US"/>
        </w:rPr>
        <w:t xml:space="preserve"> for prediction of the avalanche danger level</w:t>
      </w:r>
      <w:r w:rsidR="00E34A88">
        <w:rPr>
          <w:lang w:val="en-US"/>
        </w:rPr>
        <w:t>s</w:t>
      </w:r>
      <w:r w:rsidR="00E70329">
        <w:rPr>
          <w:lang w:val="en-US"/>
        </w:rPr>
        <w:t xml:space="preserve"> with </w:t>
      </w:r>
      <w:r w:rsidR="00734C94">
        <w:rPr>
          <w:lang w:val="en-US"/>
        </w:rPr>
        <w:t xml:space="preserve">meteorological </w:t>
      </w:r>
      <w:r w:rsidR="00E70329">
        <w:rPr>
          <w:lang w:val="en-US"/>
        </w:rPr>
        <w:t>parameter</w:t>
      </w:r>
      <w:r w:rsidR="00734C94">
        <w:rPr>
          <w:lang w:val="en-US"/>
        </w:rPr>
        <w:t>s</w:t>
      </w:r>
    </w:p>
    <w:p w14:paraId="58860F02" w14:textId="7DAC58A3" w:rsidR="00BA152D" w:rsidRDefault="00BA152D" w:rsidP="00E34A88">
      <w:pPr>
        <w:ind w:left="360"/>
        <w:jc w:val="both"/>
        <w:rPr>
          <w:lang w:val="en-US"/>
        </w:rPr>
      </w:pPr>
    </w:p>
    <w:p w14:paraId="16A18506" w14:textId="77777777" w:rsidR="00E34A88" w:rsidRPr="00E34A88" w:rsidRDefault="00E34A88" w:rsidP="00E34A88">
      <w:pPr>
        <w:ind w:left="360"/>
        <w:jc w:val="both"/>
        <w:rPr>
          <w:lang w:val="en-US"/>
        </w:rPr>
      </w:pPr>
    </w:p>
    <w:p w14:paraId="4B359A7F" w14:textId="69F975B7" w:rsidR="00CF690F" w:rsidRDefault="004D1925" w:rsidP="00541E60">
      <w:pPr>
        <w:pStyle w:val="Titre2"/>
        <w:jc w:val="both"/>
      </w:pPr>
      <w:bookmarkStart w:id="15" w:name="_Toc53353359"/>
      <w:r>
        <w:t xml:space="preserve">Project – Module 3 </w:t>
      </w:r>
      <w:r w:rsidR="00BA152D">
        <w:t>–</w:t>
      </w:r>
      <w:r>
        <w:t xml:space="preserve"> Objectives</w:t>
      </w:r>
      <w:bookmarkEnd w:id="15"/>
    </w:p>
    <w:p w14:paraId="3E7BEF2D" w14:textId="42C0017C" w:rsidR="00BA152D" w:rsidRDefault="00BA152D" w:rsidP="0058104D">
      <w:pPr>
        <w:jc w:val="both"/>
      </w:pPr>
    </w:p>
    <w:p w14:paraId="49DDF7AD" w14:textId="302838A5" w:rsidR="00E70329" w:rsidRDefault="00BA152D" w:rsidP="0058104D">
      <w:pPr>
        <w:jc w:val="both"/>
      </w:pPr>
      <w:r>
        <w:t xml:space="preserve">The final goal of </w:t>
      </w:r>
      <w:r w:rsidR="00262ACE">
        <w:t>this</w:t>
      </w:r>
      <w:r>
        <w:t xml:space="preserve"> project is to </w:t>
      </w:r>
      <w:r w:rsidR="00F05F0B">
        <w:t xml:space="preserve">use and interpret the recorded </w:t>
      </w:r>
      <w:r w:rsidR="00E34A88">
        <w:t>meteorological</w:t>
      </w:r>
      <w:r w:rsidR="00F05F0B">
        <w:t xml:space="preserve"> data in </w:t>
      </w:r>
      <w:r w:rsidR="00E34A88">
        <w:t>the Weissfluhjoch</w:t>
      </w:r>
      <w:r w:rsidR="00F05F0B">
        <w:t xml:space="preserve"> defined area </w:t>
      </w:r>
      <w:r w:rsidR="00734C94">
        <w:t>to</w:t>
      </w:r>
      <w:r w:rsidR="00F05F0B">
        <w:t xml:space="preserve"> </w:t>
      </w:r>
      <w:r>
        <w:t>predict the avalanche danger level</w:t>
      </w:r>
      <w:r w:rsidR="00E34A88">
        <w:t>s</w:t>
      </w:r>
      <w:r>
        <w:t xml:space="preserve"> </w:t>
      </w:r>
      <w:r w:rsidR="00F05F0B">
        <w:t>within this area</w:t>
      </w:r>
      <w:r>
        <w:t>.</w:t>
      </w:r>
    </w:p>
    <w:p w14:paraId="0B0379B2" w14:textId="29D0A4F0" w:rsidR="00BA152D" w:rsidRDefault="0058104D" w:rsidP="0058104D">
      <w:pPr>
        <w:jc w:val="both"/>
      </w:pPr>
      <w:r>
        <w:t>To do that</w:t>
      </w:r>
      <w:r w:rsidR="00E70329">
        <w:t xml:space="preserve"> </w:t>
      </w:r>
      <w:r w:rsidR="00E34A88">
        <w:t xml:space="preserve">the model will be </w:t>
      </w:r>
      <w:r w:rsidR="00BA152D">
        <w:t>train</w:t>
      </w:r>
      <w:r w:rsidR="00E34A88">
        <w:t>ed</w:t>
      </w:r>
      <w:r w:rsidR="00BA152D">
        <w:t xml:space="preserve"> </w:t>
      </w:r>
      <w:r w:rsidR="00E70329">
        <w:t xml:space="preserve">in using the </w:t>
      </w:r>
      <w:r>
        <w:t xml:space="preserve">two </w:t>
      </w:r>
      <w:r w:rsidR="00E70329">
        <w:t xml:space="preserve">combined </w:t>
      </w:r>
      <w:r>
        <w:t>datasets used in module 1-2</w:t>
      </w:r>
      <w:r w:rsidR="00E34A88">
        <w:t xml:space="preserve"> and the model will be used to predict </w:t>
      </w:r>
      <w:r w:rsidR="00BA152D">
        <w:t xml:space="preserve">the </w:t>
      </w:r>
      <w:r w:rsidR="007359F7">
        <w:t>upcoming</w:t>
      </w:r>
      <w:r w:rsidR="00BA152D">
        <w:t xml:space="preserve"> avalanche danger level</w:t>
      </w:r>
      <w:r w:rsidR="00E34A88">
        <w:t>s</w:t>
      </w:r>
      <w:r>
        <w:t xml:space="preserve"> </w:t>
      </w:r>
      <w:r w:rsidR="007359F7">
        <w:t>in the Davos Area of the</w:t>
      </w:r>
      <w:r w:rsidR="00BA152D">
        <w:t xml:space="preserve"> winte</w:t>
      </w:r>
      <w:r>
        <w:t xml:space="preserve">r </w:t>
      </w:r>
      <w:r w:rsidR="00BA152D">
        <w:t>2020-2021</w:t>
      </w:r>
      <w:r w:rsidR="00E34A88">
        <w:t>.</w:t>
      </w:r>
    </w:p>
    <w:p w14:paraId="5B05C764" w14:textId="1F60682D" w:rsidR="00BA152D" w:rsidRPr="00BA152D" w:rsidRDefault="00BA152D" w:rsidP="00BA152D"/>
    <w:p w14:paraId="72A3622F" w14:textId="77777777" w:rsidR="00D03278" w:rsidRPr="00D03278" w:rsidRDefault="00D03278" w:rsidP="00D03278"/>
    <w:p w14:paraId="50D1DF16" w14:textId="77777777" w:rsidR="00CF690F" w:rsidRDefault="00CF690F" w:rsidP="00CF690F">
      <w:pPr>
        <w:pBdr>
          <w:top w:val="nil"/>
          <w:left w:val="nil"/>
          <w:bottom w:val="nil"/>
          <w:right w:val="nil"/>
          <w:between w:val="nil"/>
        </w:pBdr>
        <w:ind w:left="360"/>
      </w:pPr>
    </w:p>
    <w:p w14:paraId="0DB1438D" w14:textId="77777777" w:rsidR="00BA152D" w:rsidRDefault="00BA152D">
      <w:pPr>
        <w:spacing w:before="200" w:line="312" w:lineRule="auto"/>
        <w:rPr>
          <w:b/>
          <w:sz w:val="28"/>
          <w:szCs w:val="28"/>
        </w:rPr>
      </w:pPr>
      <w:r>
        <w:br w:type="page"/>
      </w:r>
    </w:p>
    <w:p w14:paraId="00000050" w14:textId="0B99A038" w:rsidR="00787844" w:rsidRDefault="001027A8">
      <w:pPr>
        <w:pStyle w:val="Titre1"/>
      </w:pPr>
      <w:bookmarkStart w:id="16" w:name="_Toc53353360"/>
      <w:r>
        <w:lastRenderedPageBreak/>
        <w:t>2</w:t>
      </w:r>
      <w:r w:rsidR="00541E60">
        <w:t>.</w:t>
      </w:r>
      <w:r>
        <w:t xml:space="preserve"> Methods</w:t>
      </w:r>
      <w:bookmarkEnd w:id="16"/>
    </w:p>
    <w:p w14:paraId="6232DAFD" w14:textId="7BE4009B" w:rsidR="00EF5237" w:rsidRDefault="00EF5237" w:rsidP="00C3639E"/>
    <w:p w14:paraId="79D49E40" w14:textId="477D0C0B" w:rsidR="00C3639E" w:rsidRDefault="00C3639E" w:rsidP="00C3639E">
      <w:pPr>
        <w:pStyle w:val="Titre2"/>
      </w:pPr>
      <w:bookmarkStart w:id="17" w:name="_Toc53353361"/>
      <w:r>
        <w:t>Infrastructure</w:t>
      </w:r>
      <w:bookmarkEnd w:id="17"/>
    </w:p>
    <w:p w14:paraId="738331DE" w14:textId="77777777" w:rsidR="006D3547" w:rsidRDefault="006D3547" w:rsidP="006D3547">
      <w:pPr>
        <w:pStyle w:val="Paragraphedeliste"/>
      </w:pPr>
    </w:p>
    <w:p w14:paraId="132BE247" w14:textId="7CB9807D" w:rsidR="00C3639E" w:rsidRDefault="00C3639E" w:rsidP="00D03278">
      <w:pPr>
        <w:pStyle w:val="Paragraphedeliste"/>
        <w:numPr>
          <w:ilvl w:val="0"/>
          <w:numId w:val="12"/>
        </w:numPr>
      </w:pPr>
      <w:r w:rsidRPr="00C3639E">
        <w:t xml:space="preserve">Microsoft Surface Book 2 </w:t>
      </w:r>
      <w:r>
        <w:t>with</w:t>
      </w:r>
      <w:r w:rsidRPr="00C3639E">
        <w:t xml:space="preserve"> Intel Core i5-8350U, 8Go, 256Go, SSD</w:t>
      </w:r>
    </w:p>
    <w:p w14:paraId="4F1C7F45" w14:textId="7AABC48F" w:rsidR="00C3639E" w:rsidRDefault="00C3639E" w:rsidP="00D03278">
      <w:pPr>
        <w:pStyle w:val="Paragraphedeliste"/>
        <w:numPr>
          <w:ilvl w:val="0"/>
          <w:numId w:val="12"/>
        </w:numPr>
      </w:pPr>
      <w:r>
        <w:t xml:space="preserve">Windows 10 Professional, </w:t>
      </w:r>
      <w:r w:rsidRPr="00C3639E">
        <w:t>Version</w:t>
      </w:r>
      <w:r>
        <w:t xml:space="preserve"> </w:t>
      </w:r>
      <w:r w:rsidRPr="00C3639E">
        <w:t>10.0.1904</w:t>
      </w:r>
      <w:r>
        <w:t>1</w:t>
      </w:r>
    </w:p>
    <w:p w14:paraId="2C1BD104" w14:textId="77777777" w:rsidR="00C3639E" w:rsidRDefault="00C3639E" w:rsidP="00C3639E"/>
    <w:p w14:paraId="134B551B" w14:textId="56B30035" w:rsidR="00C3639E" w:rsidRDefault="00C3639E" w:rsidP="00C3639E">
      <w:pPr>
        <w:pStyle w:val="Titre2"/>
      </w:pPr>
      <w:bookmarkStart w:id="18" w:name="_Toc53353362"/>
      <w:r>
        <w:t>Tools</w:t>
      </w:r>
      <w:bookmarkEnd w:id="18"/>
    </w:p>
    <w:p w14:paraId="76455E4D" w14:textId="77777777" w:rsidR="006D3547" w:rsidRDefault="006D3547" w:rsidP="006D3547">
      <w:pPr>
        <w:pStyle w:val="Paragraphedeliste"/>
      </w:pPr>
    </w:p>
    <w:p w14:paraId="6B2EBC5F" w14:textId="0B1D1899" w:rsidR="00C3639E" w:rsidRDefault="00C3639E" w:rsidP="00D85443">
      <w:pPr>
        <w:pStyle w:val="Paragraphedeliste"/>
        <w:numPr>
          <w:ilvl w:val="0"/>
          <w:numId w:val="12"/>
        </w:numPr>
      </w:pPr>
      <w:r>
        <w:t>Jupyter Notebook (Version 6.0.0): Interactive computing product based on the platform Anaconda 2019.07 (Python 3.7 Version [6]). Data analysis is performed in Python 3</w:t>
      </w:r>
    </w:p>
    <w:p w14:paraId="28005851" w14:textId="77777777" w:rsidR="00D85443" w:rsidRDefault="00D85443" w:rsidP="00D85443"/>
    <w:p w14:paraId="68ACBD2C" w14:textId="4730AAED" w:rsidR="00C3639E" w:rsidRDefault="00D85443" w:rsidP="00D85443">
      <w:pPr>
        <w:pStyle w:val="Titre2"/>
      </w:pPr>
      <w:bookmarkStart w:id="19" w:name="_Toc53353363"/>
      <w:r>
        <w:t xml:space="preserve">Python </w:t>
      </w:r>
      <w:r w:rsidR="00C3639E">
        <w:t>Libraries</w:t>
      </w:r>
      <w:bookmarkEnd w:id="19"/>
    </w:p>
    <w:p w14:paraId="497980FF" w14:textId="77777777" w:rsidR="006D3547" w:rsidRDefault="006D3547" w:rsidP="006D3547">
      <w:pPr>
        <w:pStyle w:val="Paragraphedeliste"/>
      </w:pPr>
    </w:p>
    <w:p w14:paraId="563A0D28" w14:textId="6886A892" w:rsidR="00D85443" w:rsidRDefault="00C3639E" w:rsidP="00C3639E">
      <w:pPr>
        <w:pStyle w:val="Paragraphedeliste"/>
        <w:numPr>
          <w:ilvl w:val="0"/>
          <w:numId w:val="12"/>
        </w:numPr>
      </w:pPr>
      <w:r w:rsidRPr="00E34A88">
        <w:rPr>
          <w:i/>
          <w:iCs/>
        </w:rPr>
        <w:t>pandas</w:t>
      </w:r>
      <w:r>
        <w:t>: Library and tool for dealing with data structures, data tables, manipulating data.</w:t>
      </w:r>
    </w:p>
    <w:p w14:paraId="54090F8A" w14:textId="76BBFA3C" w:rsidR="00D85443" w:rsidRDefault="00C3639E" w:rsidP="00C3639E">
      <w:pPr>
        <w:pStyle w:val="Paragraphedeliste"/>
        <w:numPr>
          <w:ilvl w:val="0"/>
          <w:numId w:val="12"/>
        </w:numPr>
      </w:pPr>
      <w:r w:rsidRPr="00E34A88">
        <w:rPr>
          <w:i/>
          <w:iCs/>
        </w:rPr>
        <w:t>numpy</w:t>
      </w:r>
      <w:r>
        <w:t>: Library and tool for calculating with data and arrays.</w:t>
      </w:r>
    </w:p>
    <w:p w14:paraId="5208AB77" w14:textId="3D3D9DDE" w:rsidR="00D85443" w:rsidRDefault="00C3639E" w:rsidP="00C3639E">
      <w:pPr>
        <w:pStyle w:val="Paragraphedeliste"/>
        <w:numPr>
          <w:ilvl w:val="0"/>
          <w:numId w:val="12"/>
        </w:numPr>
      </w:pPr>
      <w:r w:rsidRPr="00E34A88">
        <w:rPr>
          <w:i/>
          <w:iCs/>
        </w:rPr>
        <w:t>matplotlib</w:t>
      </w:r>
      <w:r>
        <w:t>: Library and tool for the visualization of data in diagrams.</w:t>
      </w:r>
    </w:p>
    <w:p w14:paraId="7000CA62" w14:textId="08501B94" w:rsidR="00C3639E" w:rsidRDefault="00C3639E" w:rsidP="00C3639E">
      <w:pPr>
        <w:pStyle w:val="Paragraphedeliste"/>
        <w:numPr>
          <w:ilvl w:val="0"/>
          <w:numId w:val="12"/>
        </w:numPr>
      </w:pPr>
      <w:r w:rsidRPr="00E34A88">
        <w:rPr>
          <w:i/>
          <w:iCs/>
        </w:rPr>
        <w:t>scipy</w:t>
      </w:r>
      <w:r>
        <w:t>: Library and tool for mathematical calculations (scipy.stats: probability distributions, normality tests, regression etc.)</w:t>
      </w:r>
    </w:p>
    <w:p w14:paraId="151B85D5" w14:textId="77777777" w:rsidR="00E2233E" w:rsidRDefault="00E2233E">
      <w:pPr>
        <w:spacing w:before="200" w:line="312" w:lineRule="auto"/>
        <w:rPr>
          <w:b/>
          <w:sz w:val="28"/>
          <w:szCs w:val="28"/>
        </w:rPr>
      </w:pPr>
      <w:r>
        <w:br w:type="page"/>
      </w:r>
    </w:p>
    <w:p w14:paraId="00000053" w14:textId="5E24F382" w:rsidR="00787844" w:rsidRDefault="001027A8">
      <w:pPr>
        <w:pStyle w:val="Titre1"/>
      </w:pPr>
      <w:bookmarkStart w:id="20" w:name="_Toc53353364"/>
      <w:r>
        <w:lastRenderedPageBreak/>
        <w:t>3</w:t>
      </w:r>
      <w:r w:rsidR="00541E60">
        <w:t>.</w:t>
      </w:r>
      <w:r>
        <w:t xml:space="preserve"> Data</w:t>
      </w:r>
      <w:bookmarkEnd w:id="20"/>
      <w:r>
        <w:t xml:space="preserve"> </w:t>
      </w:r>
    </w:p>
    <w:p w14:paraId="2F9335BC" w14:textId="519D53AC" w:rsidR="00A866C8" w:rsidRPr="00CD4FD9" w:rsidRDefault="00A866C8" w:rsidP="00FB03FE">
      <w:pPr>
        <w:pStyle w:val="Titre2"/>
      </w:pPr>
      <w:bookmarkStart w:id="21" w:name="_Toc53353365"/>
      <w:r w:rsidRPr="00C02E96">
        <w:rPr>
          <w:i/>
          <w:iCs/>
        </w:rPr>
        <w:t>Data Set</w:t>
      </w:r>
      <w:r>
        <w:rPr>
          <w:i/>
          <w:iCs/>
        </w:rPr>
        <w:t xml:space="preserve"> </w:t>
      </w:r>
      <w:r w:rsidR="00D36717">
        <w:rPr>
          <w:i/>
          <w:iCs/>
        </w:rPr>
        <w:t>1</w:t>
      </w:r>
      <w:r w:rsidR="00FB03FE">
        <w:rPr>
          <w:i/>
          <w:iCs/>
        </w:rPr>
        <w:t xml:space="preserve"> </w:t>
      </w:r>
      <w:r w:rsidR="009360CF">
        <w:rPr>
          <w:i/>
          <w:iCs/>
        </w:rPr>
        <w:t xml:space="preserve">  </w:t>
      </w:r>
      <w:r w:rsidRPr="00C02E96">
        <w:t>Snow avalanche data Davos, Switzerland, 1999-2019</w:t>
      </w:r>
      <w:bookmarkEnd w:id="21"/>
    </w:p>
    <w:p w14:paraId="3D814557" w14:textId="77777777" w:rsidR="00A866C8" w:rsidRPr="0085739B" w:rsidRDefault="00A866C8" w:rsidP="00A866C8"/>
    <w:p w14:paraId="234DDE7E" w14:textId="69C083C7" w:rsidR="00A866C8" w:rsidRDefault="00A866C8" w:rsidP="00A603DD">
      <w:pPr>
        <w:ind w:left="1440" w:hanging="1440"/>
        <w:jc w:val="both"/>
        <w:rPr>
          <w:lang w:val="en-US"/>
        </w:rPr>
      </w:pPr>
      <w:r w:rsidRPr="00C02E96">
        <w:rPr>
          <w:i/>
          <w:iCs/>
          <w:lang w:val="en-US"/>
        </w:rPr>
        <w:t>Description</w:t>
      </w:r>
      <w:r>
        <w:rPr>
          <w:lang w:val="en-US"/>
        </w:rPr>
        <w:t>:</w:t>
      </w:r>
      <w:r w:rsidRPr="00FF356D">
        <w:rPr>
          <w:lang w:val="en-US"/>
        </w:rPr>
        <w:tab/>
        <w:t>Th</w:t>
      </w:r>
      <w:r>
        <w:rPr>
          <w:lang w:val="en-US"/>
        </w:rPr>
        <w:t>is dataset</w:t>
      </w:r>
      <w:r w:rsidRPr="00FF356D">
        <w:rPr>
          <w:lang w:val="en-US"/>
        </w:rPr>
        <w:t xml:space="preserve"> include</w:t>
      </w:r>
      <w:r>
        <w:rPr>
          <w:lang w:val="en-US"/>
        </w:rPr>
        <w:t>s</w:t>
      </w:r>
      <w:r w:rsidRPr="00FF356D">
        <w:rPr>
          <w:lang w:val="en-US"/>
        </w:rPr>
        <w:t xml:space="preserve"> </w:t>
      </w:r>
      <w:r>
        <w:rPr>
          <w:lang w:val="en-US"/>
        </w:rPr>
        <w:t xml:space="preserve">observations about </w:t>
      </w:r>
      <w:r w:rsidRPr="00FF356D">
        <w:rPr>
          <w:lang w:val="en-US"/>
        </w:rPr>
        <w:t xml:space="preserve">all avalanches </w:t>
      </w:r>
      <w:r>
        <w:rPr>
          <w:lang w:val="en-US"/>
        </w:rPr>
        <w:t>recorded</w:t>
      </w:r>
      <w:r w:rsidRPr="00FF356D">
        <w:rPr>
          <w:lang w:val="en-US"/>
        </w:rPr>
        <w:t xml:space="preserve"> in the region of Davos, Switzerland</w:t>
      </w:r>
      <w:r>
        <w:rPr>
          <w:lang w:val="en-US"/>
        </w:rPr>
        <w:t xml:space="preserve">, </w:t>
      </w:r>
      <w:r w:rsidRPr="00FF356D">
        <w:rPr>
          <w:lang w:val="en-US"/>
        </w:rPr>
        <w:t>during the winters 1998-1999 to 2018-2019</w:t>
      </w:r>
      <w:r>
        <w:rPr>
          <w:lang w:val="en-US"/>
        </w:rPr>
        <w:t xml:space="preserve"> - </w:t>
      </w:r>
      <w:r w:rsidRPr="00FF356D">
        <w:rPr>
          <w:lang w:val="en-US"/>
        </w:rPr>
        <w:t>21 years</w:t>
      </w:r>
      <w:r>
        <w:rPr>
          <w:lang w:val="en-US"/>
        </w:rPr>
        <w:t xml:space="preserve"> – total 13</w:t>
      </w:r>
      <w:ins w:id="22" w:author="Microsoft Office User" w:date="2020-10-08T19:13:00Z">
        <w:r w:rsidR="00F05F0B">
          <w:rPr>
            <w:lang w:val="en-US"/>
          </w:rPr>
          <w:t>’</w:t>
        </w:r>
      </w:ins>
      <w:r>
        <w:rPr>
          <w:lang w:val="en-US"/>
        </w:rPr>
        <w:t>918 avalanches</w:t>
      </w:r>
    </w:p>
    <w:p w14:paraId="06FD4557" w14:textId="317A270B" w:rsidR="00FB03FE" w:rsidRDefault="00FB03FE" w:rsidP="00A603DD">
      <w:pPr>
        <w:ind w:left="1440" w:hanging="1440"/>
        <w:jc w:val="both"/>
        <w:rPr>
          <w:b/>
          <w:bCs/>
          <w:lang w:val="en-US"/>
        </w:rPr>
      </w:pPr>
      <w:r>
        <w:rPr>
          <w:i/>
          <w:iCs/>
          <w:lang w:val="en-US"/>
        </w:rPr>
        <w:tab/>
      </w:r>
      <w:r w:rsidRPr="00FB03FE">
        <w:rPr>
          <w:b/>
          <w:bCs/>
          <w:lang w:val="en-US"/>
        </w:rPr>
        <w:t>[</w:t>
      </w:r>
      <w:r w:rsidR="002D0632">
        <w:rPr>
          <w:b/>
          <w:bCs/>
          <w:lang w:val="en-US"/>
        </w:rPr>
        <w:t>3</w:t>
      </w:r>
      <w:r w:rsidRPr="00FB03FE">
        <w:rPr>
          <w:b/>
          <w:bCs/>
          <w:lang w:val="en-US"/>
        </w:rPr>
        <w:t>]</w:t>
      </w:r>
    </w:p>
    <w:p w14:paraId="1948C461" w14:textId="0EF601C6" w:rsidR="00263C2C" w:rsidRDefault="00263C2C" w:rsidP="00A603DD">
      <w:pPr>
        <w:jc w:val="both"/>
      </w:pPr>
    </w:p>
    <w:p w14:paraId="7682A5C1" w14:textId="77777777" w:rsidR="00590CF4" w:rsidRDefault="00A603DD" w:rsidP="00590CF4">
      <w:pPr>
        <w:ind w:left="1440" w:hanging="1440"/>
        <w:jc w:val="both"/>
        <w:rPr>
          <w:szCs w:val="20"/>
        </w:rPr>
      </w:pPr>
      <w:r>
        <w:rPr>
          <w:i/>
          <w:iCs/>
        </w:rPr>
        <w:t>Variables</w:t>
      </w:r>
      <w:r>
        <w:rPr>
          <w:i/>
          <w:iCs/>
        </w:rPr>
        <w:tab/>
      </w:r>
      <w:r>
        <w:rPr>
          <w:szCs w:val="20"/>
        </w:rPr>
        <w:t>Date</w:t>
      </w:r>
      <w:r w:rsidRPr="00A603DD">
        <w:rPr>
          <w:szCs w:val="20"/>
        </w:rPr>
        <w:t xml:space="preserve">, </w:t>
      </w:r>
      <w:r>
        <w:rPr>
          <w:szCs w:val="20"/>
        </w:rPr>
        <w:t>avalanche number, snow type, trigger type, maximum elevation, minimum elevation, length, width, perimeter, area, avalanche size class, avalanche activity index, avalanche danger level</w:t>
      </w:r>
    </w:p>
    <w:p w14:paraId="54E97A80" w14:textId="77777777" w:rsidR="00590CF4" w:rsidRDefault="00590CF4" w:rsidP="00590CF4">
      <w:pPr>
        <w:ind w:left="1440" w:hanging="1440"/>
        <w:jc w:val="both"/>
        <w:rPr>
          <w:b/>
          <w:bCs/>
          <w:i/>
          <w:iCs/>
          <w:sz w:val="16"/>
          <w:szCs w:val="18"/>
        </w:rPr>
      </w:pPr>
    </w:p>
    <w:p w14:paraId="4B4A6BF8" w14:textId="100CC4E0" w:rsidR="00323DB6" w:rsidRPr="007E61D3" w:rsidRDefault="00323DB6" w:rsidP="00590CF4">
      <w:pPr>
        <w:ind w:left="1440" w:hanging="1440"/>
        <w:jc w:val="both"/>
        <w:rPr>
          <w:rStyle w:val="Rfrencelgre"/>
        </w:rPr>
      </w:pPr>
      <w:r>
        <w:rPr>
          <w:b/>
          <w:bCs/>
          <w:i/>
          <w:iCs/>
          <w:sz w:val="16"/>
          <w:szCs w:val="18"/>
        </w:rPr>
        <w:tab/>
      </w:r>
      <w:r>
        <w:rPr>
          <w:b/>
          <w:bCs/>
          <w:i/>
          <w:iCs/>
          <w:sz w:val="16"/>
          <w:szCs w:val="18"/>
        </w:rPr>
        <w:tab/>
      </w:r>
      <w:r>
        <w:rPr>
          <w:b/>
          <w:bCs/>
          <w:i/>
          <w:iCs/>
          <w:sz w:val="16"/>
          <w:szCs w:val="18"/>
        </w:rPr>
        <w:tab/>
      </w:r>
    </w:p>
    <w:p w14:paraId="73E94512" w14:textId="77777777" w:rsidR="00590CF4" w:rsidRDefault="006175DC" w:rsidP="00590CF4">
      <w:pPr>
        <w:jc w:val="both"/>
      </w:pPr>
      <w:r w:rsidRPr="006175DC">
        <w:rPr>
          <w:i/>
          <w:iCs/>
        </w:rPr>
        <w:t>Snow Type</w:t>
      </w:r>
      <w:r w:rsidR="0030173A" w:rsidRPr="006175DC">
        <w:t xml:space="preserve"> </w:t>
      </w:r>
      <w:r w:rsidR="00A603DD">
        <w:t>variable</w:t>
      </w:r>
      <w:r>
        <w:t>:</w:t>
      </w:r>
      <w:r w:rsidR="00323DB6">
        <w:tab/>
      </w:r>
      <w:r w:rsidR="00323DB6">
        <w:tab/>
      </w:r>
      <w:r w:rsidR="00323DB6">
        <w:tab/>
      </w:r>
      <w:r w:rsidR="00323DB6">
        <w:tab/>
      </w:r>
      <w:r w:rsidR="00323DB6">
        <w:tab/>
      </w:r>
      <w:r w:rsidR="00323DB6">
        <w:tab/>
      </w:r>
    </w:p>
    <w:p w14:paraId="7F7876EF" w14:textId="77777777" w:rsidR="00590CF4" w:rsidRDefault="00590CF4" w:rsidP="00590CF4">
      <w:pPr>
        <w:pStyle w:val="Paragraphedeliste"/>
        <w:jc w:val="both"/>
      </w:pPr>
    </w:p>
    <w:p w14:paraId="6DFE11A7" w14:textId="16741C90" w:rsidR="00323DB6" w:rsidRDefault="0030173A" w:rsidP="00590CF4">
      <w:pPr>
        <w:pStyle w:val="Paragraphedeliste"/>
        <w:numPr>
          <w:ilvl w:val="0"/>
          <w:numId w:val="22"/>
        </w:numPr>
        <w:jc w:val="both"/>
      </w:pPr>
      <w:r w:rsidRPr="006175DC">
        <w:t>“dry” avalanche:</w:t>
      </w:r>
      <w:r w:rsidR="00263C2C" w:rsidRPr="006175DC">
        <w:t xml:space="preserve"> </w:t>
      </w:r>
      <w:r w:rsidR="00663D9B" w:rsidRPr="006175DC">
        <w:t>T</w:t>
      </w:r>
      <w:r w:rsidRPr="006175DC">
        <w:t>ype of avalanche</w:t>
      </w:r>
      <w:r w:rsidR="00663D9B" w:rsidRPr="006175DC">
        <w:t xml:space="preserve"> where</w:t>
      </w:r>
      <w:r w:rsidRPr="006175DC">
        <w:t xml:space="preserve"> the snow has not </w:t>
      </w:r>
      <w:r w:rsidR="00BA71DE" w:rsidRPr="006175DC">
        <w:t>melted</w:t>
      </w:r>
      <w:r w:rsidR="00663D9B" w:rsidRPr="006175DC">
        <w:t xml:space="preserve">. </w:t>
      </w:r>
      <w:r w:rsidR="00BA71DE">
        <w:t>This type of avalanche is either</w:t>
      </w:r>
      <w:r w:rsidRPr="006175DC">
        <w:t xml:space="preserve"> with fresh powder snow or “slab”</w:t>
      </w:r>
      <w:r w:rsidR="00BA71DE">
        <w:t xml:space="preserve"> snow</w:t>
      </w:r>
      <w:r w:rsidR="006175DC" w:rsidRPr="006175DC">
        <w:t xml:space="preserve">. </w:t>
      </w:r>
      <w:r w:rsidRPr="006175DC">
        <w:t>“Slabs” are caused by the effect of the wind on the snow</w:t>
      </w:r>
      <w:r w:rsidR="006175DC" w:rsidRPr="006175DC">
        <w:t>.</w:t>
      </w:r>
      <w:r w:rsidR="00323DB6" w:rsidRPr="00590CF4">
        <w:rPr>
          <w:rStyle w:val="Rfrencelgre"/>
          <w:i/>
          <w:iCs/>
          <w:sz w:val="16"/>
        </w:rPr>
        <w:t xml:space="preserve">               </w:t>
      </w:r>
    </w:p>
    <w:p w14:paraId="47E0CF0E" w14:textId="77777777" w:rsidR="00590CF4" w:rsidRDefault="00590CF4" w:rsidP="00590CF4">
      <w:pPr>
        <w:pStyle w:val="Paragraphedeliste"/>
        <w:jc w:val="both"/>
      </w:pPr>
    </w:p>
    <w:p w14:paraId="6827252F" w14:textId="094219B4" w:rsidR="00556CF5" w:rsidRDefault="0030173A" w:rsidP="00A603DD">
      <w:pPr>
        <w:pStyle w:val="Paragraphedeliste"/>
        <w:numPr>
          <w:ilvl w:val="0"/>
          <w:numId w:val="22"/>
        </w:numPr>
        <w:jc w:val="both"/>
      </w:pPr>
      <w:r w:rsidRPr="006175DC">
        <w:t>“wet” avalanche:</w:t>
      </w:r>
      <w:r w:rsidR="00263C2C" w:rsidRPr="006175DC">
        <w:t xml:space="preserve"> </w:t>
      </w:r>
      <w:r w:rsidRPr="006175DC">
        <w:t xml:space="preserve">In this avalanche, the snow as melt </w:t>
      </w:r>
      <w:r w:rsidR="006175DC" w:rsidRPr="006175DC">
        <w:t>because</w:t>
      </w:r>
      <w:r w:rsidRPr="006175DC">
        <w:t xml:space="preserve"> of the sun and/or temperature. This type of avalanche is more frequent in the second part of the winter</w:t>
      </w:r>
      <w:r w:rsidR="006175DC">
        <w:t>.</w:t>
      </w:r>
    </w:p>
    <w:p w14:paraId="01F3E745" w14:textId="1DEC5A47" w:rsidR="008B11EA" w:rsidRDefault="008B11EA" w:rsidP="00A603DD">
      <w:pPr>
        <w:jc w:val="both"/>
      </w:pPr>
    </w:p>
    <w:p w14:paraId="0F5020F3" w14:textId="77777777" w:rsidR="00590CF4" w:rsidRDefault="00590CF4" w:rsidP="00A603DD">
      <w:pPr>
        <w:jc w:val="both"/>
      </w:pPr>
    </w:p>
    <w:p w14:paraId="03E9D9B5" w14:textId="6996621B" w:rsidR="006175DC" w:rsidRPr="006175DC" w:rsidRDefault="006175DC" w:rsidP="00A603DD">
      <w:pPr>
        <w:jc w:val="both"/>
      </w:pPr>
      <w:r w:rsidRPr="006175DC">
        <w:rPr>
          <w:i/>
          <w:iCs/>
        </w:rPr>
        <w:t>Trigger Type</w:t>
      </w:r>
      <w:r w:rsidRPr="006175DC">
        <w:t xml:space="preserve"> </w:t>
      </w:r>
      <w:r w:rsidR="00A603DD">
        <w:t>variable</w:t>
      </w:r>
    </w:p>
    <w:p w14:paraId="4626F7E2" w14:textId="77777777" w:rsidR="00590CF4" w:rsidRDefault="00590CF4" w:rsidP="00590CF4">
      <w:pPr>
        <w:pStyle w:val="Paragraphedeliste"/>
        <w:jc w:val="both"/>
      </w:pPr>
    </w:p>
    <w:p w14:paraId="75D4BAA5" w14:textId="4B77989F" w:rsidR="006175DC" w:rsidRDefault="00556CF5" w:rsidP="00A603DD">
      <w:pPr>
        <w:pStyle w:val="Paragraphedeliste"/>
        <w:numPr>
          <w:ilvl w:val="0"/>
          <w:numId w:val="25"/>
        </w:numPr>
        <w:jc w:val="both"/>
      </w:pPr>
      <w:r w:rsidRPr="006175DC">
        <w:t>“EXPLOSIVE”: avalanche triggered artificially, for security reasons</w:t>
      </w:r>
    </w:p>
    <w:p w14:paraId="0CE4721D" w14:textId="77777777" w:rsidR="00590CF4" w:rsidRDefault="00590CF4" w:rsidP="00590CF4">
      <w:pPr>
        <w:pStyle w:val="Paragraphedeliste"/>
        <w:jc w:val="both"/>
      </w:pPr>
    </w:p>
    <w:p w14:paraId="624A0EB1" w14:textId="6000770F" w:rsidR="006175DC" w:rsidRDefault="00556CF5" w:rsidP="00A603DD">
      <w:pPr>
        <w:pStyle w:val="Paragraphedeliste"/>
        <w:numPr>
          <w:ilvl w:val="0"/>
          <w:numId w:val="25"/>
        </w:numPr>
        <w:jc w:val="both"/>
      </w:pPr>
      <w:r w:rsidRPr="006175DC">
        <w:t>“NATURAL”: avalanche triggered by natural causes</w:t>
      </w:r>
    </w:p>
    <w:p w14:paraId="4E03FD75" w14:textId="77777777" w:rsidR="00590CF4" w:rsidRDefault="00590CF4" w:rsidP="00590CF4">
      <w:pPr>
        <w:pStyle w:val="Paragraphedeliste"/>
        <w:jc w:val="both"/>
      </w:pPr>
    </w:p>
    <w:p w14:paraId="4704F4D3" w14:textId="32FA7916" w:rsidR="006175DC" w:rsidRDefault="00556CF5" w:rsidP="00A603DD">
      <w:pPr>
        <w:pStyle w:val="Paragraphedeliste"/>
        <w:numPr>
          <w:ilvl w:val="0"/>
          <w:numId w:val="25"/>
        </w:numPr>
        <w:jc w:val="both"/>
      </w:pPr>
      <w:r w:rsidRPr="006175DC">
        <w:t>“HUMAN”: avalanche triggered by a person unintentionally</w:t>
      </w:r>
    </w:p>
    <w:p w14:paraId="70F5B9F8" w14:textId="77777777" w:rsidR="00590CF4" w:rsidRDefault="00590CF4" w:rsidP="00590CF4">
      <w:pPr>
        <w:pStyle w:val="Paragraphedeliste"/>
        <w:jc w:val="both"/>
      </w:pPr>
    </w:p>
    <w:p w14:paraId="39D93B62" w14:textId="3BA1425A" w:rsidR="00556CF5" w:rsidRDefault="00556CF5" w:rsidP="00A603DD">
      <w:pPr>
        <w:pStyle w:val="Paragraphedeliste"/>
        <w:numPr>
          <w:ilvl w:val="0"/>
          <w:numId w:val="25"/>
        </w:numPr>
        <w:jc w:val="both"/>
      </w:pPr>
      <w:r w:rsidRPr="006175DC">
        <w:t>“UNKNOW”: Triggered cause of the avalanche is unknown</w:t>
      </w:r>
    </w:p>
    <w:p w14:paraId="7B31D967" w14:textId="77777777" w:rsidR="002D0632" w:rsidRDefault="002D0632" w:rsidP="002D0632">
      <w:pPr>
        <w:pStyle w:val="Paragraphedeliste"/>
      </w:pPr>
    </w:p>
    <w:p w14:paraId="4DA38959" w14:textId="0C28D01B" w:rsidR="002D0632" w:rsidRPr="00590CF4" w:rsidRDefault="002D0632" w:rsidP="002D0632">
      <w:pPr>
        <w:pStyle w:val="Citation"/>
        <w:ind w:left="3024" w:firstLine="576"/>
        <w:jc w:val="left"/>
        <w:rPr>
          <w:smallCaps/>
          <w:color w:val="5A5A5A" w:themeColor="text1" w:themeTint="A5"/>
        </w:rPr>
      </w:pPr>
      <w:r>
        <w:rPr>
          <w:rStyle w:val="Rfrencelgre"/>
        </w:rPr>
        <w:t xml:space="preserve">TABLE 2.: </w:t>
      </w:r>
      <w:bookmarkStart w:id="23" w:name="_Hlk53149467"/>
      <w:r w:rsidR="004B5E47" w:rsidRPr="004B5E47">
        <w:rPr>
          <w:rStyle w:val="Rfrencelgre"/>
        </w:rPr>
        <w:t>Data from the Original Avalanche Dataset</w:t>
      </w:r>
    </w:p>
    <w:bookmarkEnd w:id="23"/>
    <w:p w14:paraId="504730E7" w14:textId="71129C5B" w:rsidR="00590CF4" w:rsidRDefault="00590CF4" w:rsidP="008B11EA">
      <w:pPr>
        <w:jc w:val="both"/>
      </w:pPr>
      <w:r>
        <w:rPr>
          <w:noProof/>
        </w:rPr>
        <mc:AlternateContent>
          <mc:Choice Requires="wps">
            <w:drawing>
              <wp:anchor distT="0" distB="0" distL="114300" distR="114300" simplePos="0" relativeHeight="251702272" behindDoc="0" locked="0" layoutInCell="1" allowOverlap="1" wp14:anchorId="5816D562" wp14:editId="5510A558">
                <wp:simplePos x="0" y="0"/>
                <wp:positionH relativeFrom="column">
                  <wp:posOffset>3821374</wp:posOffset>
                </wp:positionH>
                <wp:positionV relativeFrom="paragraph">
                  <wp:posOffset>449919</wp:posOffset>
                </wp:positionV>
                <wp:extent cx="333496" cy="241300"/>
                <wp:effectExtent l="57150" t="38100" r="9525" b="101600"/>
                <wp:wrapNone/>
                <wp:docPr id="4" name="Flèche : droite 4"/>
                <wp:cNvGraphicFramePr/>
                <a:graphic xmlns:a="http://schemas.openxmlformats.org/drawingml/2006/main">
                  <a:graphicData uri="http://schemas.microsoft.com/office/word/2010/wordprocessingShape">
                    <wps:wsp>
                      <wps:cNvSpPr/>
                      <wps:spPr>
                        <a:xfrm>
                          <a:off x="0" y="0"/>
                          <a:ext cx="333496" cy="241300"/>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88D7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 o:spid="_x0000_s1026" type="#_x0000_t13" style="position:absolute;margin-left:300.9pt;margin-top:35.45pt;width:26.25pt;height:19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" adj="13786" fillcolor="black [3200]" strokecolor="black [3040]">
                <v:fill color2="gray [1616]" rotate="t" angle="180" focus="100%" type="gradient">
                  <o:fill v:ext="view" type="gradientUnscaled"/>
                </v:fill>
                <v:shadow on="t" color="black" opacity="22937f" origin=",.5" offset="0,.63889mm"/>
              </v:shape>
            </w:pict>
          </mc:Fallback>
        </mc:AlternateContent>
      </w:r>
      <w:r w:rsidRPr="006175DC">
        <w:rPr>
          <w:i/>
          <w:iCs/>
          <w:noProof/>
          <w:sz w:val="16"/>
          <w:szCs w:val="18"/>
        </w:rPr>
        <w:drawing>
          <wp:inline distT="0" distB="0" distL="0" distR="0" wp14:anchorId="45713225" wp14:editId="3C3DE8F8">
            <wp:extent cx="3555623" cy="1121129"/>
            <wp:effectExtent l="0" t="0" r="6985"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7016"/>
                    <a:stretch/>
                  </pic:blipFill>
                  <pic:spPr bwMode="auto">
                    <a:xfrm>
                      <a:off x="0" y="0"/>
                      <a:ext cx="3567612" cy="11249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C02E96">
        <w:rPr>
          <w:noProof/>
        </w:rPr>
        <w:drawing>
          <wp:inline distT="0" distB="0" distL="0" distR="0" wp14:anchorId="2348C425" wp14:editId="39999037">
            <wp:extent cx="1977390" cy="1068705"/>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3190"/>
                    <a:stretch/>
                  </pic:blipFill>
                  <pic:spPr bwMode="auto">
                    <a:xfrm>
                      <a:off x="0" y="0"/>
                      <a:ext cx="1977390" cy="1068705"/>
                    </a:xfrm>
                    <a:prstGeom prst="rect">
                      <a:avLst/>
                    </a:prstGeom>
                    <a:noFill/>
                    <a:ln>
                      <a:noFill/>
                    </a:ln>
                    <a:extLst>
                      <a:ext uri="{53640926-AAD7-44D8-BBD7-CCE9431645EC}">
                        <a14:shadowObscured xmlns:a14="http://schemas.microsoft.com/office/drawing/2010/main"/>
                      </a:ext>
                    </a:extLst>
                  </pic:spPr>
                </pic:pic>
              </a:graphicData>
            </a:graphic>
          </wp:inline>
        </w:drawing>
      </w:r>
    </w:p>
    <w:p w14:paraId="76BD59DE" w14:textId="77777777" w:rsidR="00590CF4" w:rsidRDefault="00590CF4" w:rsidP="008B11EA">
      <w:pPr>
        <w:jc w:val="both"/>
      </w:pPr>
    </w:p>
    <w:p w14:paraId="3D9EB9A5" w14:textId="530A0489" w:rsidR="008B11EA" w:rsidRDefault="008B11EA" w:rsidP="008B11EA">
      <w:pPr>
        <w:jc w:val="both"/>
      </w:pPr>
      <w:r>
        <w:t xml:space="preserve">TABLE </w:t>
      </w:r>
      <w:r w:rsidR="00D36717">
        <w:t>2</w:t>
      </w:r>
      <w:r w:rsidR="00323DB6">
        <w:t>.</w:t>
      </w:r>
      <w:r>
        <w:t xml:space="preserve"> gives an example of the original data. There is one line per recorded avalanche, so</w:t>
      </w:r>
      <w:r w:rsidR="00323DB6">
        <w:t xml:space="preserve"> several avalanches recorded on the same day are represented with different rows</w:t>
      </w:r>
      <w:r>
        <w:t>.</w:t>
      </w:r>
    </w:p>
    <w:p w14:paraId="0091A099" w14:textId="523B25FC" w:rsidR="00590CF4" w:rsidRDefault="00590CF4" w:rsidP="008B11EA">
      <w:pPr>
        <w:jc w:val="both"/>
      </w:pPr>
    </w:p>
    <w:p w14:paraId="3CB2EA19" w14:textId="422D1415" w:rsidR="00590CF4" w:rsidRDefault="00590CF4" w:rsidP="008B11EA">
      <w:pPr>
        <w:jc w:val="both"/>
      </w:pPr>
      <w:r>
        <w:rPr>
          <w:noProof/>
        </w:rPr>
        <w:lastRenderedPageBreak/>
        <w:drawing>
          <wp:anchor distT="0" distB="0" distL="114300" distR="114300" simplePos="0" relativeHeight="251710464" behindDoc="0" locked="0" layoutInCell="1" allowOverlap="1" wp14:anchorId="53B7337B" wp14:editId="10BB53EC">
            <wp:simplePos x="0" y="0"/>
            <wp:positionH relativeFrom="margin">
              <wp:posOffset>2441835</wp:posOffset>
            </wp:positionH>
            <wp:positionV relativeFrom="paragraph">
              <wp:posOffset>136345</wp:posOffset>
            </wp:positionV>
            <wp:extent cx="3875405" cy="1440815"/>
            <wp:effectExtent l="19050" t="19050" r="10795" b="2603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5405" cy="1440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00B526B" w14:textId="77777777" w:rsidR="00590CF4" w:rsidRPr="006175DC" w:rsidRDefault="00590CF4" w:rsidP="008B11EA">
      <w:pPr>
        <w:jc w:val="both"/>
      </w:pPr>
    </w:p>
    <w:p w14:paraId="4FD89A2C" w14:textId="08D7DC2D" w:rsidR="00590CF4" w:rsidRDefault="00590CF4" w:rsidP="00590CF4">
      <w:pPr>
        <w:jc w:val="both"/>
      </w:pPr>
      <w:r>
        <w:rPr>
          <w:lang w:val="en-US"/>
        </w:rPr>
        <w:t>Over the years, the number of Natural triggered avalanches are fluctuating and in the past 2 years, the number of “HUMAN” caused avalanches is decreasing.</w:t>
      </w:r>
    </w:p>
    <w:p w14:paraId="7B73A623" w14:textId="37320690" w:rsidR="00B24FDC" w:rsidRDefault="00317432" w:rsidP="00323DB6">
      <w:pPr>
        <w:jc w:val="both"/>
      </w:pPr>
      <w:r>
        <w:t xml:space="preserve">    </w:t>
      </w:r>
    </w:p>
    <w:p w14:paraId="1EB994F0" w14:textId="6F1CD581" w:rsidR="00B24FDC" w:rsidRDefault="00B24FDC" w:rsidP="00B24FDC">
      <w:pPr>
        <w:pBdr>
          <w:top w:val="nil"/>
          <w:left w:val="nil"/>
          <w:bottom w:val="nil"/>
          <w:right w:val="nil"/>
          <w:between w:val="nil"/>
        </w:pBdr>
      </w:pPr>
    </w:p>
    <w:p w14:paraId="114BCE60" w14:textId="2D300715" w:rsidR="00590CF4" w:rsidRDefault="00590CF4" w:rsidP="00B24FDC">
      <w:pPr>
        <w:pBdr>
          <w:top w:val="nil"/>
          <w:left w:val="nil"/>
          <w:bottom w:val="nil"/>
          <w:right w:val="nil"/>
          <w:between w:val="nil"/>
        </w:pBdr>
      </w:pPr>
    </w:p>
    <w:p w14:paraId="3F0A6936" w14:textId="6838DDFE" w:rsidR="00590CF4" w:rsidRPr="00590CF4" w:rsidRDefault="00590CF4" w:rsidP="00590CF4">
      <w:pPr>
        <w:pStyle w:val="Citation"/>
        <w:ind w:left="3024" w:firstLine="576"/>
        <w:rPr>
          <w:smallCaps/>
          <w:color w:val="5A5A5A" w:themeColor="text1" w:themeTint="A5"/>
        </w:rPr>
      </w:pPr>
      <w:r>
        <w:rPr>
          <w:rStyle w:val="Rfrencelgre"/>
        </w:rPr>
        <w:t xml:space="preserve">FIGURE </w:t>
      </w:r>
      <w:r w:rsidR="002D0632">
        <w:rPr>
          <w:rStyle w:val="Rfrencelgre"/>
        </w:rPr>
        <w:t>2.</w:t>
      </w:r>
      <w:r>
        <w:rPr>
          <w:rStyle w:val="Rfrencelgre"/>
        </w:rPr>
        <w:t xml:space="preserve">: </w:t>
      </w:r>
      <w:bookmarkStart w:id="24" w:name="_Hlk53149663"/>
      <w:r w:rsidRPr="00FF5EE4">
        <w:rPr>
          <w:rStyle w:val="Rfrencelgre"/>
        </w:rPr>
        <w:t>Number of avalanches with</w:t>
      </w:r>
      <w:r>
        <w:rPr>
          <w:rStyle w:val="Rfrencelgre"/>
        </w:rPr>
        <w:t xml:space="preserve"> </w:t>
      </w:r>
      <w:r w:rsidRPr="00FF5EE4">
        <w:rPr>
          <w:rStyle w:val="Rfrencelgre"/>
        </w:rPr>
        <w:t xml:space="preserve">Human/Natural Causes </w:t>
      </w:r>
      <w:bookmarkEnd w:id="24"/>
    </w:p>
    <w:p w14:paraId="3609B34B" w14:textId="43ABCC1F" w:rsidR="00590CF4" w:rsidRDefault="00590CF4" w:rsidP="00B24FDC">
      <w:pPr>
        <w:pBdr>
          <w:top w:val="nil"/>
          <w:left w:val="nil"/>
          <w:bottom w:val="nil"/>
          <w:right w:val="nil"/>
          <w:between w:val="nil"/>
        </w:pBdr>
      </w:pPr>
    </w:p>
    <w:p w14:paraId="63E3A1E5" w14:textId="50ED000A" w:rsidR="00AB1418" w:rsidRDefault="00AB1418" w:rsidP="00590CF4">
      <w:pPr>
        <w:pBdr>
          <w:top w:val="nil"/>
          <w:left w:val="nil"/>
          <w:bottom w:val="nil"/>
          <w:right w:val="nil"/>
          <w:between w:val="nil"/>
        </w:pBdr>
      </w:pPr>
      <w:r>
        <w:rPr>
          <w:noProof/>
        </w:rPr>
        <w:drawing>
          <wp:anchor distT="0" distB="0" distL="114300" distR="114300" simplePos="0" relativeHeight="251711488" behindDoc="0" locked="0" layoutInCell="1" allowOverlap="1" wp14:anchorId="02042F0D" wp14:editId="2F277040">
            <wp:simplePos x="0" y="0"/>
            <wp:positionH relativeFrom="margin">
              <wp:align>right</wp:align>
            </wp:positionH>
            <wp:positionV relativeFrom="paragraph">
              <wp:posOffset>3699</wp:posOffset>
            </wp:positionV>
            <wp:extent cx="2635250" cy="145478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5250" cy="1454785"/>
                    </a:xfrm>
                    <a:prstGeom prst="rect">
                      <a:avLst/>
                    </a:prstGeom>
                  </pic:spPr>
                </pic:pic>
              </a:graphicData>
            </a:graphic>
            <wp14:sizeRelH relativeFrom="margin">
              <wp14:pctWidth>0</wp14:pctWidth>
            </wp14:sizeRelH>
            <wp14:sizeRelV relativeFrom="margin">
              <wp14:pctHeight>0</wp14:pctHeight>
            </wp14:sizeRelV>
          </wp:anchor>
        </w:drawing>
      </w:r>
    </w:p>
    <w:p w14:paraId="26D1B79E" w14:textId="66FB4759" w:rsidR="00590CF4" w:rsidRDefault="00B24FDC" w:rsidP="00590CF4">
      <w:pPr>
        <w:pBdr>
          <w:top w:val="nil"/>
          <w:left w:val="nil"/>
          <w:bottom w:val="nil"/>
          <w:right w:val="nil"/>
          <w:between w:val="nil"/>
        </w:pBdr>
      </w:pPr>
      <w:r>
        <w:t xml:space="preserve">In </w:t>
      </w:r>
      <w:r w:rsidR="004B5E47">
        <w:t xml:space="preserve">FIGURE 3. </w:t>
      </w:r>
      <w:r>
        <w:t xml:space="preserve">the distribution of the avalanche size has a similar shape for </w:t>
      </w:r>
      <w:r w:rsidR="00590CF4">
        <w:t>“</w:t>
      </w:r>
      <w:r w:rsidRPr="00590CF4">
        <w:t>wet</w:t>
      </w:r>
      <w:r w:rsidR="00590CF4">
        <w:t>”</w:t>
      </w:r>
      <w:r w:rsidRPr="00590CF4">
        <w:t xml:space="preserve"> and </w:t>
      </w:r>
      <w:r w:rsidR="00590CF4">
        <w:t>“</w:t>
      </w:r>
      <w:r w:rsidRPr="00590CF4">
        <w:t>dry</w:t>
      </w:r>
      <w:r w:rsidR="00590CF4">
        <w:t>”</w:t>
      </w:r>
      <w:r w:rsidRPr="00590CF4">
        <w:t xml:space="preserve"> avalanches</w:t>
      </w:r>
      <w:r>
        <w:t xml:space="preserve"> and is not normal.</w:t>
      </w:r>
    </w:p>
    <w:p w14:paraId="4DB5EC55" w14:textId="573846E1" w:rsidR="00590CF4" w:rsidRDefault="00590CF4" w:rsidP="00590CF4">
      <w:pPr>
        <w:pBdr>
          <w:top w:val="nil"/>
          <w:left w:val="nil"/>
          <w:bottom w:val="nil"/>
          <w:right w:val="nil"/>
          <w:between w:val="nil"/>
        </w:pBdr>
      </w:pPr>
    </w:p>
    <w:p w14:paraId="250402F3" w14:textId="77777777" w:rsidR="00590CF4" w:rsidRDefault="00590CF4" w:rsidP="00590CF4">
      <w:pPr>
        <w:pBdr>
          <w:top w:val="nil"/>
          <w:left w:val="nil"/>
          <w:bottom w:val="nil"/>
          <w:right w:val="nil"/>
          <w:between w:val="nil"/>
        </w:pBdr>
      </w:pPr>
    </w:p>
    <w:p w14:paraId="56B4455D" w14:textId="77777777" w:rsidR="00397D54" w:rsidRDefault="00590CF4" w:rsidP="00590CF4">
      <w:pPr>
        <w:pBdr>
          <w:top w:val="nil"/>
          <w:left w:val="nil"/>
          <w:bottom w:val="nil"/>
          <w:right w:val="nil"/>
          <w:between w:val="nil"/>
        </w:pBdr>
      </w:pPr>
      <w:r>
        <w:t xml:space="preserve">FIGURE </w:t>
      </w:r>
      <w:r w:rsidR="004B5E47">
        <w:t>4.</w:t>
      </w:r>
      <w:r>
        <w:t xml:space="preserve"> shows the box plot of the 2 distributions with and without outliers. The avalanche size can be very big, in 2 cases for “dry” avalanches, above 1’000’000 square meters.</w:t>
      </w:r>
    </w:p>
    <w:p w14:paraId="29810FCE" w14:textId="77777777" w:rsidR="00397D54" w:rsidRDefault="00397D54" w:rsidP="00397D54">
      <w:pPr>
        <w:pBdr>
          <w:top w:val="nil"/>
          <w:left w:val="nil"/>
          <w:bottom w:val="nil"/>
          <w:right w:val="nil"/>
          <w:between w:val="nil"/>
        </w:pBdr>
      </w:pPr>
    </w:p>
    <w:p w14:paraId="2636EF76" w14:textId="334CEF32" w:rsidR="00397D54" w:rsidRPr="00397D54" w:rsidRDefault="002D0632" w:rsidP="00397D54">
      <w:pPr>
        <w:pBdr>
          <w:top w:val="nil"/>
          <w:left w:val="nil"/>
          <w:bottom w:val="nil"/>
          <w:right w:val="nil"/>
          <w:between w:val="nil"/>
        </w:pBdr>
        <w:ind w:left="5760" w:firstLine="720"/>
        <w:rPr>
          <w:smallCaps/>
          <w:color w:val="5A5A5A" w:themeColor="text1" w:themeTint="A5"/>
        </w:rPr>
      </w:pPr>
      <w:r>
        <w:rPr>
          <w:rStyle w:val="Rfrencelgre"/>
        </w:rPr>
        <w:t xml:space="preserve">FIGURE </w:t>
      </w:r>
      <w:r w:rsidR="004B5E47">
        <w:rPr>
          <w:rStyle w:val="Rfrencelgre"/>
        </w:rPr>
        <w:t>3.</w:t>
      </w:r>
      <w:r>
        <w:rPr>
          <w:rStyle w:val="Rfrencelgre"/>
        </w:rPr>
        <w:t xml:space="preserve">: </w:t>
      </w:r>
      <w:bookmarkStart w:id="25" w:name="_Hlk53149777"/>
      <w:r w:rsidR="00B24FDC" w:rsidRPr="00FF5EE4">
        <w:rPr>
          <w:rStyle w:val="Rfrencelgre"/>
        </w:rPr>
        <w:t>H</w:t>
      </w:r>
      <w:bookmarkEnd w:id="25"/>
      <w:r w:rsidR="004B5E47">
        <w:rPr>
          <w:rStyle w:val="Rfrencelgre"/>
        </w:rPr>
        <w:t>istogram Avalanche Size</w:t>
      </w:r>
    </w:p>
    <w:p w14:paraId="10CA0C34" w14:textId="6DF3649C" w:rsidR="00590CF4" w:rsidRDefault="00590CF4" w:rsidP="00590CF4">
      <w:pPr>
        <w:pBdr>
          <w:top w:val="nil"/>
          <w:left w:val="nil"/>
          <w:bottom w:val="nil"/>
          <w:right w:val="nil"/>
          <w:between w:val="nil"/>
        </w:pBdr>
      </w:pPr>
      <w:r>
        <w:rPr>
          <w:noProof/>
        </w:rPr>
        <w:t xml:space="preserve"> </w:t>
      </w:r>
      <w:r>
        <w:rPr>
          <w:noProof/>
        </w:rPr>
        <w:drawing>
          <wp:inline distT="0" distB="0" distL="0" distR="0" wp14:anchorId="285C6C26" wp14:editId="6A7365A9">
            <wp:extent cx="2063363" cy="263553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4332" cy="2649542"/>
                    </a:xfrm>
                    <a:prstGeom prst="rect">
                      <a:avLst/>
                    </a:prstGeom>
                  </pic:spPr>
                </pic:pic>
              </a:graphicData>
            </a:graphic>
          </wp:inline>
        </w:drawing>
      </w:r>
      <w:r>
        <w:rPr>
          <w:noProof/>
        </w:rPr>
        <w:t xml:space="preserve">                 </w:t>
      </w:r>
      <w:r>
        <w:rPr>
          <w:noProof/>
        </w:rPr>
        <w:drawing>
          <wp:inline distT="0" distB="0" distL="0" distR="0" wp14:anchorId="31411D15" wp14:editId="472EEAD2">
            <wp:extent cx="1985117" cy="2313388"/>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396" cy="2331193"/>
                    </a:xfrm>
                    <a:prstGeom prst="rect">
                      <a:avLst/>
                    </a:prstGeom>
                  </pic:spPr>
                </pic:pic>
              </a:graphicData>
            </a:graphic>
          </wp:inline>
        </w:drawing>
      </w:r>
    </w:p>
    <w:p w14:paraId="3242F1D2" w14:textId="7832A1E4" w:rsidR="00590CF4" w:rsidRDefault="002D0632" w:rsidP="00590CF4">
      <w:pPr>
        <w:pStyle w:val="Citation"/>
        <w:rPr>
          <w:rStyle w:val="Rfrencelgre"/>
        </w:rPr>
      </w:pPr>
      <w:r w:rsidRPr="006D3547">
        <w:rPr>
          <w:rStyle w:val="Rfrencelgre"/>
        </w:rPr>
        <w:t xml:space="preserve">FIGURE </w:t>
      </w:r>
      <w:r w:rsidR="004B5E47">
        <w:rPr>
          <w:rStyle w:val="Rfrencelgre"/>
        </w:rPr>
        <w:t>4.</w:t>
      </w:r>
      <w:r>
        <w:rPr>
          <w:rStyle w:val="Rfrencelgre"/>
        </w:rPr>
        <w:t>:</w:t>
      </w:r>
      <w:r w:rsidRPr="006D3547">
        <w:rPr>
          <w:rStyle w:val="Rfrencelgre"/>
        </w:rPr>
        <w:t xml:space="preserve"> </w:t>
      </w:r>
      <w:bookmarkStart w:id="26" w:name="_Hlk53149870"/>
      <w:r w:rsidR="004B5E47">
        <w:rPr>
          <w:rStyle w:val="Rfrencelgre"/>
        </w:rPr>
        <w:t xml:space="preserve">Box Plot </w:t>
      </w:r>
      <w:r w:rsidR="00590CF4" w:rsidRPr="006D3547">
        <w:rPr>
          <w:rStyle w:val="Rfrencelgre"/>
        </w:rPr>
        <w:t>Avalanche Size</w:t>
      </w:r>
      <w:bookmarkEnd w:id="26"/>
      <w:r w:rsidR="00590CF4" w:rsidRPr="006D3547">
        <w:rPr>
          <w:rStyle w:val="Rfrencelgre"/>
        </w:rPr>
        <w:t xml:space="preserve"> </w:t>
      </w:r>
    </w:p>
    <w:p w14:paraId="26AC76CA" w14:textId="77777777" w:rsidR="00397D54" w:rsidRDefault="00397D54" w:rsidP="00397D54">
      <w:pPr>
        <w:pBdr>
          <w:top w:val="nil"/>
          <w:left w:val="nil"/>
          <w:bottom w:val="nil"/>
          <w:right w:val="nil"/>
          <w:between w:val="nil"/>
        </w:pBdr>
      </w:pPr>
    </w:p>
    <w:p w14:paraId="5813D08D" w14:textId="46CFA2FC" w:rsidR="00397D54" w:rsidRDefault="00397D54" w:rsidP="00397D54">
      <w:pPr>
        <w:pBdr>
          <w:top w:val="nil"/>
          <w:left w:val="nil"/>
          <w:bottom w:val="nil"/>
          <w:right w:val="nil"/>
          <w:between w:val="nil"/>
        </w:pBdr>
      </w:pPr>
      <w:r>
        <w:t xml:space="preserve">TABLE 3. below shows the statistic of “dry Avalanches.                        </w:t>
      </w:r>
    </w:p>
    <w:p w14:paraId="7E9D9440" w14:textId="77777777" w:rsidR="00397D54" w:rsidRPr="00397D54" w:rsidRDefault="00397D54" w:rsidP="00397D54">
      <w:pPr>
        <w:pStyle w:val="Citation"/>
        <w:rPr>
          <w:smallCaps/>
          <w:color w:val="5A5A5A" w:themeColor="text1" w:themeTint="A5"/>
        </w:rPr>
      </w:pPr>
      <w:r>
        <w:rPr>
          <w:rStyle w:val="Rfrencelgre"/>
        </w:rPr>
        <w:t>TABLE</w:t>
      </w:r>
      <w:r w:rsidRPr="006D3547">
        <w:rPr>
          <w:rStyle w:val="Rfrencelgre"/>
        </w:rPr>
        <w:t xml:space="preserve"> </w:t>
      </w:r>
      <w:r>
        <w:rPr>
          <w:rStyle w:val="Rfrencelgre"/>
        </w:rPr>
        <w:t>3.:</w:t>
      </w:r>
      <w:r w:rsidRPr="006D3547">
        <w:rPr>
          <w:rStyle w:val="Rfrencelgre"/>
        </w:rPr>
        <w:t xml:space="preserve"> </w:t>
      </w:r>
      <w:r>
        <w:rPr>
          <w:rStyle w:val="Rfrencelgre"/>
        </w:rPr>
        <w:t xml:space="preserve">Descriptive Statistic “dry” </w:t>
      </w:r>
      <w:r w:rsidRPr="006D3547">
        <w:rPr>
          <w:rStyle w:val="Rfrencelgre"/>
        </w:rPr>
        <w:t xml:space="preserve">Avalanche Size </w:t>
      </w:r>
    </w:p>
    <w:p w14:paraId="65278997" w14:textId="7D1FF7E0" w:rsidR="00590CF4" w:rsidRDefault="00397D54" w:rsidP="00397D54">
      <w:pPr>
        <w:jc w:val="center"/>
        <w:rPr>
          <w:noProof/>
        </w:rPr>
      </w:pPr>
      <w:r>
        <w:rPr>
          <w:noProof/>
        </w:rPr>
        <w:drawing>
          <wp:inline distT="0" distB="0" distL="0" distR="0" wp14:anchorId="046F0D94" wp14:editId="0EDA044A">
            <wp:extent cx="3263247" cy="1200647"/>
            <wp:effectExtent l="19050" t="19050" r="13970" b="190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8248" cy="1206166"/>
                    </a:xfrm>
                    <a:prstGeom prst="rect">
                      <a:avLst/>
                    </a:prstGeom>
                    <a:ln>
                      <a:solidFill>
                        <a:schemeClr val="tx1"/>
                      </a:solidFill>
                    </a:ln>
                  </pic:spPr>
                </pic:pic>
              </a:graphicData>
            </a:graphic>
          </wp:inline>
        </w:drawing>
      </w:r>
    </w:p>
    <w:p w14:paraId="52B171DB" w14:textId="2EBB647C" w:rsidR="00D36717" w:rsidRDefault="00D36717" w:rsidP="00D36717">
      <w:pPr>
        <w:pStyle w:val="Titre2"/>
      </w:pPr>
      <w:bookmarkStart w:id="27" w:name="_Toc53353366"/>
      <w:r w:rsidRPr="00C02E96">
        <w:rPr>
          <w:i/>
          <w:iCs/>
        </w:rPr>
        <w:lastRenderedPageBreak/>
        <w:t>Data Set</w:t>
      </w:r>
      <w:r>
        <w:rPr>
          <w:i/>
          <w:iCs/>
        </w:rPr>
        <w:t xml:space="preserve"> 2 Weissfluhjoch</w:t>
      </w:r>
      <w:r>
        <w:t xml:space="preserve"> </w:t>
      </w:r>
      <w:r w:rsidRPr="00A866C8">
        <w:t>Meteorological and snowpack measurement</w:t>
      </w:r>
      <w:r>
        <w:t xml:space="preserve"> 1999-2017</w:t>
      </w:r>
      <w:bookmarkEnd w:id="27"/>
    </w:p>
    <w:p w14:paraId="7C69AD74" w14:textId="77777777" w:rsidR="00D36717" w:rsidRPr="0085739B" w:rsidRDefault="00D36717" w:rsidP="00D36717"/>
    <w:p w14:paraId="7D30459B" w14:textId="352CFA5E" w:rsidR="00D36717" w:rsidRDefault="00D36717" w:rsidP="00D36717">
      <w:pPr>
        <w:ind w:left="1440" w:hanging="1440"/>
        <w:jc w:val="both"/>
        <w:rPr>
          <w:lang w:val="en-US"/>
        </w:rPr>
      </w:pPr>
      <w:r w:rsidRPr="00C02E96">
        <w:rPr>
          <w:i/>
          <w:iCs/>
          <w:lang w:val="en-US"/>
        </w:rPr>
        <w:t>Description</w:t>
      </w:r>
      <w:r>
        <w:rPr>
          <w:i/>
          <w:iCs/>
          <w:lang w:val="en-US"/>
        </w:rPr>
        <w:t>:</w:t>
      </w:r>
      <w:r w:rsidRPr="00FF356D">
        <w:rPr>
          <w:lang w:val="en-US"/>
        </w:rPr>
        <w:tab/>
      </w:r>
      <w:r>
        <w:rPr>
          <w:lang w:val="en-US"/>
        </w:rPr>
        <w:t>This dataset includes</w:t>
      </w:r>
      <w:r w:rsidRPr="00A866C8">
        <w:rPr>
          <w:lang w:val="en-US"/>
        </w:rPr>
        <w:t xml:space="preserve"> </w:t>
      </w:r>
      <w:r>
        <w:rPr>
          <w:lang w:val="en-US"/>
        </w:rPr>
        <w:t xml:space="preserve">standard </w:t>
      </w:r>
      <w:r w:rsidRPr="00A866C8">
        <w:rPr>
          <w:lang w:val="en-US"/>
        </w:rPr>
        <w:t>meteorological and snowpack measurements</w:t>
      </w:r>
      <w:r>
        <w:rPr>
          <w:lang w:val="en-US"/>
        </w:rPr>
        <w:t xml:space="preserve"> </w:t>
      </w:r>
      <w:r w:rsidRPr="00A866C8">
        <w:rPr>
          <w:lang w:val="en-US"/>
        </w:rPr>
        <w:t>from the automatic weather station at Weissfluhjoch, Davos, Switzerland</w:t>
      </w:r>
      <w:r>
        <w:rPr>
          <w:lang w:val="en-US"/>
        </w:rPr>
        <w:t xml:space="preserve"> </w:t>
      </w:r>
      <w:r w:rsidRPr="00C02E96">
        <w:rPr>
          <w:b/>
        </w:rPr>
        <w:t>[</w:t>
      </w:r>
      <w:r w:rsidR="002D0632">
        <w:rPr>
          <w:b/>
        </w:rPr>
        <w:t>4</w:t>
      </w:r>
      <w:r w:rsidRPr="00C02E96">
        <w:rPr>
          <w:b/>
        </w:rPr>
        <w:t>]</w:t>
      </w:r>
    </w:p>
    <w:p w14:paraId="3FEB3EEC" w14:textId="77777777" w:rsidR="00D36717" w:rsidRDefault="00D36717" w:rsidP="00D36717">
      <w:pPr>
        <w:ind w:left="1440" w:hanging="1440"/>
        <w:jc w:val="both"/>
      </w:pPr>
    </w:p>
    <w:p w14:paraId="3ED9C810" w14:textId="77777777" w:rsidR="00D36717" w:rsidRDefault="00D36717" w:rsidP="00D36717">
      <w:pPr>
        <w:ind w:left="1440" w:hanging="1440"/>
        <w:jc w:val="both"/>
      </w:pPr>
      <w:r>
        <w:rPr>
          <w:i/>
          <w:iCs/>
        </w:rPr>
        <w:t xml:space="preserve">Variables    </w:t>
      </w:r>
      <w:r>
        <w:rPr>
          <w:i/>
          <w:iCs/>
        </w:rPr>
        <w:tab/>
      </w:r>
      <w:r>
        <w:t>Timestamp, air temperature, relative humidity, wind speed, wind direction, incoming short wave radiation,</w:t>
      </w:r>
      <w:r w:rsidRPr="00813F9C">
        <w:t xml:space="preserve"> </w:t>
      </w:r>
      <w:r>
        <w:t>short wave radiation, incoming long wave radiation, outgoing long wave radiation, undercatch corrected precipitation, manually observed snow depth, once per day, automatic measured snow depth, ground temperature, surface temperature, snow lysimeter, measured snowpack runoff, snow water equivalent</w:t>
      </w:r>
    </w:p>
    <w:p w14:paraId="43DCEFF8" w14:textId="77777777" w:rsidR="00D36717" w:rsidRDefault="00D36717" w:rsidP="00D36717">
      <w:pPr>
        <w:jc w:val="both"/>
      </w:pPr>
    </w:p>
    <w:p w14:paraId="0DEED4FD" w14:textId="2A799244" w:rsidR="00D36717" w:rsidRDefault="00D36717" w:rsidP="00D36717">
      <w:pPr>
        <w:jc w:val="both"/>
      </w:pPr>
      <w:r>
        <w:t xml:space="preserve">TABLE </w:t>
      </w:r>
      <w:r w:rsidR="00E00B8B">
        <w:t>3</w:t>
      </w:r>
      <w:r>
        <w:t xml:space="preserve">. gives an overview of the raw data of 04.03.2017 and 05.03.2017. The meteorological parameters are measured every 30 minutes and </w:t>
      </w:r>
      <w:r w:rsidRPr="009E2FFC">
        <w:rPr>
          <w:i/>
          <w:iCs/>
        </w:rPr>
        <w:t>Snow_height</w:t>
      </w:r>
      <w:r>
        <w:t xml:space="preserve"> is manually measured every day between 06h and 09h:</w:t>
      </w:r>
    </w:p>
    <w:p w14:paraId="1E6DA3DC" w14:textId="1E5F490E" w:rsidR="00D36717" w:rsidRPr="00242645" w:rsidRDefault="00D36717" w:rsidP="00D36717">
      <w:pPr>
        <w:pStyle w:val="Citation"/>
        <w:rPr>
          <w:smallCaps/>
          <w:color w:val="5A5A5A" w:themeColor="text1" w:themeTint="A5"/>
        </w:rPr>
      </w:pPr>
      <w:r>
        <w:rPr>
          <w:rStyle w:val="Rfrencelgre"/>
        </w:rPr>
        <w:t xml:space="preserve">TABLE </w:t>
      </w:r>
      <w:r w:rsidR="00AB1418">
        <w:rPr>
          <w:rStyle w:val="Rfrencelgre"/>
        </w:rPr>
        <w:t>4</w:t>
      </w:r>
      <w:r>
        <w:rPr>
          <w:rStyle w:val="Rfrencelgre"/>
        </w:rPr>
        <w:t>.: Raw Data from the Meteorological data set</w:t>
      </w:r>
    </w:p>
    <w:p w14:paraId="6F34005E" w14:textId="77777777" w:rsidR="00D36717" w:rsidRDefault="00D36717" w:rsidP="00D36717">
      <w:r>
        <w:rPr>
          <w:noProof/>
        </w:rPr>
        <w:drawing>
          <wp:inline distT="0" distB="0" distL="0" distR="0" wp14:anchorId="00145F4B" wp14:editId="2898839C">
            <wp:extent cx="3164400" cy="694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4400" cy="694800"/>
                    </a:xfrm>
                    <a:prstGeom prst="rect">
                      <a:avLst/>
                    </a:prstGeom>
                  </pic:spPr>
                </pic:pic>
              </a:graphicData>
            </a:graphic>
          </wp:inline>
        </w:drawing>
      </w:r>
      <w:r>
        <w:t xml:space="preserve"> </w:t>
      </w:r>
      <w:r>
        <w:rPr>
          <w:noProof/>
        </w:rPr>
        <w:drawing>
          <wp:inline distT="0" distB="0" distL="0" distR="0" wp14:anchorId="7DFDB676" wp14:editId="094DBC97">
            <wp:extent cx="3124800" cy="69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694800"/>
                    </a:xfrm>
                    <a:prstGeom prst="rect">
                      <a:avLst/>
                    </a:prstGeom>
                  </pic:spPr>
                </pic:pic>
              </a:graphicData>
            </a:graphic>
          </wp:inline>
        </w:drawing>
      </w:r>
    </w:p>
    <w:p w14:paraId="0482665E" w14:textId="199DD66E" w:rsidR="005E4E97" w:rsidRDefault="005E4E97" w:rsidP="00D36717"/>
    <w:p w14:paraId="5737E8DD" w14:textId="08C76C77" w:rsidR="005E4E97" w:rsidRDefault="005E4E97" w:rsidP="00D36717">
      <w:pPr>
        <w:rPr>
          <w:b/>
          <w:bCs/>
          <w:i/>
          <w:iCs/>
        </w:rPr>
      </w:pPr>
      <w:r w:rsidRPr="005E4E97">
        <w:rPr>
          <w:b/>
          <w:bCs/>
        </w:rPr>
        <w:t xml:space="preserve">Binary variable </w:t>
      </w:r>
      <w:r w:rsidRPr="005E4E97">
        <w:rPr>
          <w:b/>
          <w:bCs/>
          <w:i/>
          <w:iCs/>
        </w:rPr>
        <w:t>Critical Fresh Snow</w:t>
      </w:r>
      <w:r>
        <w:rPr>
          <w:b/>
          <w:bCs/>
          <w:i/>
          <w:iCs/>
        </w:rPr>
        <w:t>:</w:t>
      </w:r>
    </w:p>
    <w:p w14:paraId="6598C1C8" w14:textId="0767D8C0" w:rsidR="005E4E97" w:rsidRDefault="005E4E97" w:rsidP="00D36717">
      <w:r>
        <w:t xml:space="preserve">The </w:t>
      </w:r>
      <w:r w:rsidR="00E00B8B" w:rsidRPr="00E00B8B">
        <w:rPr>
          <w:i/>
          <w:iCs/>
        </w:rPr>
        <w:t>Critical Fresh Snow</w:t>
      </w:r>
      <w:r>
        <w:t xml:space="preserve"> variable was creat</w:t>
      </w:r>
      <w:r w:rsidR="00E00B8B">
        <w:t>ed</w:t>
      </w:r>
      <w:r>
        <w:t xml:space="preserve"> using simplified </w:t>
      </w:r>
      <w:r w:rsidR="00E00B8B">
        <w:t>criteria</w:t>
      </w:r>
      <w:r>
        <w:t xml:space="preserve"> defined in FIGURE 5 below.</w:t>
      </w:r>
    </w:p>
    <w:p w14:paraId="086CC757" w14:textId="77777777" w:rsidR="005E4E97" w:rsidRPr="005E4E97" w:rsidRDefault="005E4E97" w:rsidP="00D36717"/>
    <w:p w14:paraId="2AD26E7C" w14:textId="4E310C00" w:rsidR="005E4E97" w:rsidRDefault="00DB4A69" w:rsidP="005E4E97">
      <w:pPr>
        <w:jc w:val="center"/>
      </w:pPr>
      <w:r>
        <w:rPr>
          <w:noProof/>
        </w:rPr>
        <w:drawing>
          <wp:inline distT="0" distB="0" distL="0" distR="0" wp14:anchorId="2D2382DA" wp14:editId="01E188A5">
            <wp:extent cx="5389389" cy="1998591"/>
            <wp:effectExtent l="0" t="0" r="1905" b="190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6595" cy="2004972"/>
                    </a:xfrm>
                    <a:prstGeom prst="rect">
                      <a:avLst/>
                    </a:prstGeom>
                  </pic:spPr>
                </pic:pic>
              </a:graphicData>
            </a:graphic>
          </wp:inline>
        </w:drawing>
      </w:r>
    </w:p>
    <w:p w14:paraId="29D61160" w14:textId="2E2F282D" w:rsidR="00D36717" w:rsidRPr="00242645" w:rsidRDefault="005E4E97" w:rsidP="005E4E97">
      <w:pPr>
        <w:pStyle w:val="Citation"/>
        <w:ind w:left="0"/>
        <w:rPr>
          <w:smallCaps/>
          <w:color w:val="5A5A5A" w:themeColor="text1" w:themeTint="A5"/>
        </w:rPr>
      </w:pPr>
      <w:bookmarkStart w:id="28" w:name="_Hlk53151336"/>
      <w:r>
        <w:rPr>
          <w:rStyle w:val="Rfrencelgre"/>
        </w:rPr>
        <w:t>FIGURE</w:t>
      </w:r>
      <w:r w:rsidR="00D36717">
        <w:rPr>
          <w:rStyle w:val="Rfrencelgre"/>
        </w:rPr>
        <w:t xml:space="preserve"> </w:t>
      </w:r>
      <w:r>
        <w:rPr>
          <w:rStyle w:val="Rfrencelgre"/>
        </w:rPr>
        <w:t>5</w:t>
      </w:r>
      <w:r w:rsidR="00D36717">
        <w:rPr>
          <w:rStyle w:val="Rfrencelgre"/>
        </w:rPr>
        <w:t xml:space="preserve">.: </w:t>
      </w:r>
      <w:r>
        <w:rPr>
          <w:rStyle w:val="Rfrencelgre"/>
        </w:rPr>
        <w:t>Simplified Criteria for the Critical Fresh Snow Variable</w:t>
      </w:r>
    </w:p>
    <w:bookmarkEnd w:id="28"/>
    <w:p w14:paraId="76F471D7" w14:textId="2F951AFA" w:rsidR="004B5E47" w:rsidRDefault="00D36717" w:rsidP="00D36717">
      <w:r>
        <w:t xml:space="preserve">TABLE </w:t>
      </w:r>
      <w:r w:rsidR="00E00B8B">
        <w:t>4</w:t>
      </w:r>
      <w:r>
        <w:t>. gives an overview of the data after the pre-processing, with</w:t>
      </w:r>
      <w:r w:rsidR="00E00B8B">
        <w:t xml:space="preserve"> the </w:t>
      </w:r>
      <w:r w:rsidR="004B5E47">
        <w:rPr>
          <w:i/>
          <w:iCs/>
        </w:rPr>
        <w:t>Critical Fresh Snow</w:t>
      </w:r>
      <w:r w:rsidR="00E00B8B">
        <w:t xml:space="preserve"> variable calculated</w:t>
      </w:r>
    </w:p>
    <w:p w14:paraId="559A095E" w14:textId="50686A89" w:rsidR="00E00B8B" w:rsidRDefault="00D36717" w:rsidP="00E00B8B">
      <w:pPr>
        <w:jc w:val="both"/>
      </w:pPr>
      <w:r>
        <w:t xml:space="preserve">The 10cm snow falls on 04.03.2017 is obtained with the difference of the two </w:t>
      </w:r>
      <w:r w:rsidRPr="006C62F0">
        <w:rPr>
          <w:i/>
          <w:iCs/>
        </w:rPr>
        <w:t>Snow_height</w:t>
      </w:r>
      <w:r>
        <w:t xml:space="preserve"> value</w:t>
      </w:r>
      <w:r w:rsidR="004B5E47">
        <w:t>s</w:t>
      </w:r>
      <w:r>
        <w:t xml:space="preserve"> </w:t>
      </w:r>
      <w:r w:rsidR="004B5E47">
        <w:t xml:space="preserve">in yellow </w:t>
      </w:r>
      <w:r>
        <w:t xml:space="preserve">in TABLE </w:t>
      </w:r>
      <w:r w:rsidR="00E00B8B">
        <w:t xml:space="preserve">3. The processed data in TABLE 4. is exported as a .CSV file in the </w:t>
      </w:r>
      <w:r w:rsidR="00E00B8B" w:rsidRPr="00663D9B">
        <w:rPr>
          <w:i/>
          <w:iCs/>
        </w:rPr>
        <w:t>Meteo.ipynb</w:t>
      </w:r>
      <w:r w:rsidR="00E00B8B">
        <w:t xml:space="preserve"> Jupyter notebook. The </w:t>
      </w:r>
      <w:r w:rsidR="00E00B8B" w:rsidRPr="00342EBB">
        <w:rPr>
          <w:i/>
          <w:iCs/>
        </w:rPr>
        <w:t>Data model</w:t>
      </w:r>
      <w:r w:rsidR="00E00B8B">
        <w:t xml:space="preserve"> chapter below gives a description of the used file names.</w:t>
      </w:r>
    </w:p>
    <w:p w14:paraId="14656871" w14:textId="4DC3E42D" w:rsidR="00D36717" w:rsidRDefault="00D36717" w:rsidP="00D36717"/>
    <w:p w14:paraId="070D5BC2" w14:textId="0514CEAA" w:rsidR="00E00B8B" w:rsidRDefault="00E00B8B" w:rsidP="00E00B8B">
      <w:pPr>
        <w:jc w:val="center"/>
        <w:rPr>
          <w:rStyle w:val="Rfrencelgre"/>
          <w:i/>
          <w:iCs/>
          <w:sz w:val="16"/>
        </w:rPr>
      </w:pPr>
      <w:r w:rsidRPr="00E00B8B">
        <w:rPr>
          <w:rStyle w:val="Rfrencelgre"/>
          <w:i/>
          <w:iCs/>
          <w:sz w:val="16"/>
        </w:rPr>
        <w:t xml:space="preserve">TABLE </w:t>
      </w:r>
      <w:r w:rsidR="00AB1418">
        <w:rPr>
          <w:rStyle w:val="Rfrencelgre"/>
          <w:i/>
          <w:iCs/>
          <w:sz w:val="16"/>
        </w:rPr>
        <w:t>5</w:t>
      </w:r>
      <w:r w:rsidRPr="00E00B8B">
        <w:rPr>
          <w:rStyle w:val="Rfrencelgre"/>
          <w:i/>
          <w:iCs/>
          <w:sz w:val="16"/>
        </w:rPr>
        <w:t>.: Processed Data from the Meteorological data set (Meteo.csv File)</w:t>
      </w:r>
    </w:p>
    <w:p w14:paraId="576B47E3" w14:textId="3CB21F38" w:rsidR="00E00B8B" w:rsidRPr="00E00B8B" w:rsidRDefault="00E00B8B" w:rsidP="00E00B8B">
      <w:pPr>
        <w:jc w:val="center"/>
        <w:rPr>
          <w:rStyle w:val="Rfrencelgre"/>
          <w:sz w:val="16"/>
        </w:rPr>
      </w:pPr>
    </w:p>
    <w:p w14:paraId="51EBDBA2" w14:textId="160870F1" w:rsidR="00263C2C" w:rsidRDefault="00843A97" w:rsidP="00E00B8B">
      <w:pPr>
        <w:jc w:val="center"/>
        <w:rPr>
          <w:i/>
          <w:iCs/>
        </w:rPr>
      </w:pPr>
      <w:r>
        <w:rPr>
          <w:noProof/>
        </w:rPr>
        <mc:AlternateContent>
          <mc:Choice Requires="wps">
            <w:drawing>
              <wp:anchor distT="0" distB="0" distL="114300" distR="114300" simplePos="0" relativeHeight="251716608" behindDoc="0" locked="0" layoutInCell="1" allowOverlap="1" wp14:anchorId="5CE17EED" wp14:editId="7B66F3EA">
                <wp:simplePos x="0" y="0"/>
                <wp:positionH relativeFrom="column">
                  <wp:posOffset>1666875</wp:posOffset>
                </wp:positionH>
                <wp:positionV relativeFrom="paragraph">
                  <wp:posOffset>614514</wp:posOffset>
                </wp:positionV>
                <wp:extent cx="210185" cy="154940"/>
                <wp:effectExtent l="57150" t="19050" r="37465" b="73660"/>
                <wp:wrapNone/>
                <wp:docPr id="10" name="Rectangle 10"/>
                <wp:cNvGraphicFramePr/>
                <a:graphic xmlns:a="http://schemas.openxmlformats.org/drawingml/2006/main">
                  <a:graphicData uri="http://schemas.microsoft.com/office/word/2010/wordprocessingShape">
                    <wps:wsp>
                      <wps:cNvSpPr/>
                      <wps:spPr>
                        <a:xfrm>
                          <a:off x="0" y="0"/>
                          <a:ext cx="210185" cy="154940"/>
                        </a:xfrm>
                        <a:prstGeom prst="rect">
                          <a:avLst/>
                        </a:prstGeom>
                        <a:solidFill>
                          <a:srgbClr val="FFFF00">
                            <a:alpha val="33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EC6E87" id="Rectangle 10" o:spid="_x0000_s1026" style="position:absolute;margin-left:131.25pt;margin-top:48.4pt;width:16.55pt;height:12.2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" fillcolor="yellow" stroked="f">
                <v:fill opacity="21588f"/>
                <v:shadow on="t" color="black" opacity="22937f" origin=",.5" offset="0,.63889mm"/>
              </v:rect>
            </w:pict>
          </mc:Fallback>
        </mc:AlternateContent>
      </w:r>
      <w:r>
        <w:rPr>
          <w:noProof/>
        </w:rPr>
        <mc:AlternateContent>
          <mc:Choice Requires="wps">
            <w:drawing>
              <wp:anchor distT="0" distB="0" distL="114300" distR="114300" simplePos="0" relativeHeight="251714560" behindDoc="0" locked="0" layoutInCell="1" allowOverlap="1" wp14:anchorId="7F582E3C" wp14:editId="52CD9B94">
                <wp:simplePos x="0" y="0"/>
                <wp:positionH relativeFrom="column">
                  <wp:posOffset>1156970</wp:posOffset>
                </wp:positionH>
                <wp:positionV relativeFrom="paragraph">
                  <wp:posOffset>460844</wp:posOffset>
                </wp:positionV>
                <wp:extent cx="210185" cy="154940"/>
                <wp:effectExtent l="57150" t="19050" r="37465" b="73660"/>
                <wp:wrapNone/>
                <wp:docPr id="6" name="Rectangle 6"/>
                <wp:cNvGraphicFramePr/>
                <a:graphic xmlns:a="http://schemas.openxmlformats.org/drawingml/2006/main">
                  <a:graphicData uri="http://schemas.microsoft.com/office/word/2010/wordprocessingShape">
                    <wps:wsp>
                      <wps:cNvSpPr/>
                      <wps:spPr>
                        <a:xfrm>
                          <a:off x="0" y="0"/>
                          <a:ext cx="210185" cy="154940"/>
                        </a:xfrm>
                        <a:prstGeom prst="rect">
                          <a:avLst/>
                        </a:prstGeom>
                        <a:solidFill>
                          <a:srgbClr val="FFFF00">
                            <a:alpha val="33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C8D7B" id="Rectangle 6" o:spid="_x0000_s1026" style="position:absolute;margin-left:91.1pt;margin-top:36.3pt;width:16.55pt;height:12.2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" fillcolor="yellow" stroked="f">
                <v:fill opacity="21588f"/>
                <v:shadow on="t" color="black" opacity="22937f" origin=",.5" offset="0,.63889mm"/>
              </v:rect>
            </w:pict>
          </mc:Fallback>
        </mc:AlternateContent>
      </w:r>
      <w:r>
        <w:rPr>
          <w:b/>
          <w:noProof/>
          <w:color w:val="3C78D8"/>
          <w:sz w:val="28"/>
          <w:szCs w:val="28"/>
          <w:lang w:val="en-US"/>
        </w:rPr>
        <w:drawing>
          <wp:inline distT="0" distB="0" distL="0" distR="0" wp14:anchorId="5AFCBEAC" wp14:editId="07E40631">
            <wp:extent cx="5967138" cy="1113182"/>
            <wp:effectExtent l="0" t="0" r="0" b="0"/>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able&#10;&#10;Description générée automatiquement"/>
                    <pic:cNvPicPr/>
                  </pic:nvPicPr>
                  <pic:blipFill rotWithShape="1">
                    <a:blip r:embed="rId19">
                      <a:extLst>
                        <a:ext uri="{28A0092B-C50C-407E-A947-70E740481C1C}">
                          <a14:useLocalDpi xmlns:a14="http://schemas.microsoft.com/office/drawing/2010/main" val="0"/>
                        </a:ext>
                      </a:extLst>
                    </a:blip>
                    <a:srcRect r="53719" b="45656"/>
                    <a:stretch/>
                  </pic:blipFill>
                  <pic:spPr bwMode="auto">
                    <a:xfrm>
                      <a:off x="0" y="0"/>
                      <a:ext cx="6029519" cy="1124819"/>
                    </a:xfrm>
                    <a:prstGeom prst="rect">
                      <a:avLst/>
                    </a:prstGeom>
                    <a:ln>
                      <a:noFill/>
                    </a:ln>
                    <a:extLst>
                      <a:ext uri="{53640926-AAD7-44D8-BBD7-CCE9431645EC}">
                        <a14:shadowObscured xmlns:a14="http://schemas.microsoft.com/office/drawing/2010/main"/>
                      </a:ext>
                    </a:extLst>
                  </pic:spPr>
                </pic:pic>
              </a:graphicData>
            </a:graphic>
          </wp:inline>
        </w:drawing>
      </w:r>
    </w:p>
    <w:p w14:paraId="12947845" w14:textId="6B2C61D2" w:rsidR="00843A97" w:rsidRDefault="00843A97" w:rsidP="00E00B8B">
      <w:pPr>
        <w:jc w:val="center"/>
        <w:rPr>
          <w:i/>
          <w:iCs/>
        </w:rPr>
      </w:pPr>
    </w:p>
    <w:p w14:paraId="46D584E9" w14:textId="55549D5E" w:rsidR="00A81F46" w:rsidRPr="00A81F46" w:rsidRDefault="00A81F46" w:rsidP="00A81F46">
      <w:pPr>
        <w:pStyle w:val="Titre4"/>
        <w:rPr>
          <w:u w:val="none"/>
        </w:rPr>
      </w:pPr>
      <w:r w:rsidRPr="00A81F46">
        <w:rPr>
          <w:u w:val="none"/>
        </w:rPr>
        <w:lastRenderedPageBreak/>
        <w:t xml:space="preserve">Descriptive statistic for </w:t>
      </w:r>
      <w:r>
        <w:rPr>
          <w:u w:val="none"/>
        </w:rPr>
        <w:t>the daily m</w:t>
      </w:r>
      <w:r w:rsidRPr="00A81F46">
        <w:rPr>
          <w:u w:val="none"/>
        </w:rPr>
        <w:t xml:space="preserve">ean </w:t>
      </w:r>
      <w:r>
        <w:rPr>
          <w:u w:val="none"/>
        </w:rPr>
        <w:t>t</w:t>
      </w:r>
      <w:r w:rsidRPr="00A81F46">
        <w:rPr>
          <w:u w:val="none"/>
        </w:rPr>
        <w:t xml:space="preserve">emperature is presented in FIGURE </w:t>
      </w:r>
      <w:r>
        <w:rPr>
          <w:u w:val="none"/>
        </w:rPr>
        <w:t>6 below.</w:t>
      </w:r>
    </w:p>
    <w:p w14:paraId="0858B2F1" w14:textId="77777777" w:rsidR="00A81F46" w:rsidRDefault="00A81F46" w:rsidP="00A81F46"/>
    <w:p w14:paraId="4DD5884A" w14:textId="77777777" w:rsidR="00A81F46" w:rsidRPr="009D39B5" w:rsidRDefault="00A81F46" w:rsidP="00A81F46">
      <w:pPr>
        <w:jc w:val="center"/>
      </w:pPr>
      <w:r>
        <w:rPr>
          <w:noProof/>
        </w:rPr>
        <w:drawing>
          <wp:inline distT="0" distB="0" distL="0" distR="0" wp14:anchorId="264A10D4" wp14:editId="02746425">
            <wp:extent cx="3114000" cy="1735200"/>
            <wp:effectExtent l="19050" t="19050" r="10795" b="177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000" cy="1735200"/>
                    </a:xfrm>
                    <a:prstGeom prst="rect">
                      <a:avLst/>
                    </a:prstGeom>
                    <a:ln>
                      <a:solidFill>
                        <a:schemeClr val="tx1"/>
                      </a:solidFill>
                    </a:ln>
                  </pic:spPr>
                </pic:pic>
              </a:graphicData>
            </a:graphic>
          </wp:inline>
        </w:drawing>
      </w:r>
      <w:r>
        <w:t xml:space="preserve">          </w:t>
      </w:r>
      <w:r>
        <w:rPr>
          <w:noProof/>
        </w:rPr>
        <w:drawing>
          <wp:inline distT="0" distB="0" distL="0" distR="0" wp14:anchorId="46328BB9" wp14:editId="1C271F77">
            <wp:extent cx="2455200" cy="1735200"/>
            <wp:effectExtent l="19050" t="19050" r="21590" b="177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5200" cy="1735200"/>
                    </a:xfrm>
                    <a:prstGeom prst="rect">
                      <a:avLst/>
                    </a:prstGeom>
                    <a:ln>
                      <a:solidFill>
                        <a:schemeClr val="tx1"/>
                      </a:solidFill>
                    </a:ln>
                  </pic:spPr>
                </pic:pic>
              </a:graphicData>
            </a:graphic>
          </wp:inline>
        </w:drawing>
      </w:r>
    </w:p>
    <w:p w14:paraId="13DA5654" w14:textId="5FFB97D0" w:rsidR="00A81F46" w:rsidRPr="006D3547" w:rsidRDefault="00A81F46" w:rsidP="00A81F46">
      <w:pPr>
        <w:pStyle w:val="Citation"/>
        <w:rPr>
          <w:rStyle w:val="Rfrencelgre"/>
        </w:rPr>
      </w:pPr>
      <w:r w:rsidRPr="006D3547">
        <w:rPr>
          <w:rStyle w:val="Rfrencelgre"/>
        </w:rPr>
        <w:t>FIGURE</w:t>
      </w:r>
      <w:r>
        <w:rPr>
          <w:rStyle w:val="Rfrencelgre"/>
        </w:rPr>
        <w:t xml:space="preserve"> 6.: </w:t>
      </w:r>
      <w:r w:rsidRPr="006D3547">
        <w:rPr>
          <w:rStyle w:val="Rfrencelgre"/>
        </w:rPr>
        <w:t xml:space="preserve">Mean </w:t>
      </w:r>
      <w:r>
        <w:rPr>
          <w:rStyle w:val="Rfrencelgre"/>
        </w:rPr>
        <w:t xml:space="preserve">Daily </w:t>
      </w:r>
      <w:r w:rsidRPr="006D3547">
        <w:rPr>
          <w:rStyle w:val="Rfrencelgre"/>
        </w:rPr>
        <w:t xml:space="preserve">Temperature - Weissfluhjoch </w:t>
      </w:r>
      <w:r>
        <w:rPr>
          <w:rStyle w:val="Rfrencelgre"/>
        </w:rPr>
        <w:t>W</w:t>
      </w:r>
      <w:r w:rsidRPr="006D3547">
        <w:rPr>
          <w:rStyle w:val="Rfrencelgre"/>
        </w:rPr>
        <w:t xml:space="preserve">eather </w:t>
      </w:r>
      <w:r>
        <w:rPr>
          <w:rStyle w:val="Rfrencelgre"/>
        </w:rPr>
        <w:t>S</w:t>
      </w:r>
      <w:r w:rsidRPr="006D3547">
        <w:rPr>
          <w:rStyle w:val="Rfrencelgre"/>
        </w:rPr>
        <w:t xml:space="preserve">tation </w:t>
      </w:r>
    </w:p>
    <w:p w14:paraId="3FBC3196" w14:textId="77777777" w:rsidR="00A81F46" w:rsidRDefault="00A81F46" w:rsidP="00A81F46">
      <w:pPr>
        <w:pStyle w:val="Titre4"/>
        <w:rPr>
          <w:u w:val="none"/>
        </w:rPr>
      </w:pPr>
    </w:p>
    <w:p w14:paraId="4A5CA5D7" w14:textId="0EED46A7" w:rsidR="00A81F46" w:rsidRPr="00A81F46" w:rsidRDefault="00A81F46" w:rsidP="00A81F46">
      <w:pPr>
        <w:pStyle w:val="Titre4"/>
        <w:rPr>
          <w:u w:val="none"/>
        </w:rPr>
      </w:pPr>
      <w:r w:rsidRPr="00A81F46">
        <w:rPr>
          <w:u w:val="none"/>
        </w:rPr>
        <w:t xml:space="preserve">Descriptive statistic for </w:t>
      </w:r>
      <w:r>
        <w:rPr>
          <w:u w:val="none"/>
        </w:rPr>
        <w:t xml:space="preserve">the sum of the snow fall of the last 3 days </w:t>
      </w:r>
      <w:r w:rsidRPr="00A81F46">
        <w:rPr>
          <w:u w:val="none"/>
        </w:rPr>
        <w:t xml:space="preserve">is presented in FIGURE </w:t>
      </w:r>
      <w:r>
        <w:rPr>
          <w:u w:val="none"/>
        </w:rPr>
        <w:t>7 below.</w:t>
      </w:r>
    </w:p>
    <w:p w14:paraId="31B278BA" w14:textId="77777777" w:rsidR="00A81F46" w:rsidRDefault="00A81F46" w:rsidP="00A81F46"/>
    <w:p w14:paraId="26CE40ED" w14:textId="77777777" w:rsidR="00A81F46" w:rsidRDefault="00A81F46" w:rsidP="00A81F46">
      <w:pPr>
        <w:rPr>
          <w:i/>
          <w:iCs/>
        </w:rPr>
      </w:pPr>
      <w:r>
        <w:rPr>
          <w:noProof/>
        </w:rPr>
        <w:drawing>
          <wp:inline distT="0" distB="0" distL="0" distR="0" wp14:anchorId="23EEC7E3" wp14:editId="1A771706">
            <wp:extent cx="3510000" cy="1710000"/>
            <wp:effectExtent l="19050" t="19050" r="14605" b="241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0000" cy="1710000"/>
                    </a:xfrm>
                    <a:prstGeom prst="rect">
                      <a:avLst/>
                    </a:prstGeom>
                    <a:ln>
                      <a:solidFill>
                        <a:schemeClr val="tx1"/>
                      </a:solidFill>
                    </a:ln>
                  </pic:spPr>
                </pic:pic>
              </a:graphicData>
            </a:graphic>
          </wp:inline>
        </w:drawing>
      </w:r>
      <w:r>
        <w:rPr>
          <w:noProof/>
        </w:rPr>
        <w:t xml:space="preserve">  </w:t>
      </w:r>
      <w:r>
        <w:rPr>
          <w:noProof/>
        </w:rPr>
        <w:drawing>
          <wp:inline distT="0" distB="0" distL="0" distR="0" wp14:anchorId="65BB0690" wp14:editId="52F7A3CB">
            <wp:extent cx="2458800" cy="1710000"/>
            <wp:effectExtent l="19050" t="19050" r="17780" b="241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8800" cy="1710000"/>
                    </a:xfrm>
                    <a:prstGeom prst="rect">
                      <a:avLst/>
                    </a:prstGeom>
                    <a:ln>
                      <a:solidFill>
                        <a:schemeClr val="tx1"/>
                      </a:solidFill>
                    </a:ln>
                  </pic:spPr>
                </pic:pic>
              </a:graphicData>
            </a:graphic>
          </wp:inline>
        </w:drawing>
      </w:r>
    </w:p>
    <w:p w14:paraId="519D9744" w14:textId="19D8E588" w:rsidR="00A81F46" w:rsidRPr="006D3547" w:rsidRDefault="00A81F46" w:rsidP="00A81F46">
      <w:pPr>
        <w:pStyle w:val="Citation"/>
        <w:rPr>
          <w:rStyle w:val="Rfrencelgre"/>
        </w:rPr>
      </w:pPr>
      <w:r>
        <w:rPr>
          <w:rStyle w:val="Rfrencelgre"/>
        </w:rPr>
        <w:t xml:space="preserve">FIGURE 7.: </w:t>
      </w:r>
      <w:r w:rsidRPr="006D3547">
        <w:rPr>
          <w:rStyle w:val="Rfrencelgre"/>
        </w:rPr>
        <w:t xml:space="preserve">Sum of snow fall of last 3 days - Weissfluhjoch Weather Station </w:t>
      </w:r>
    </w:p>
    <w:p w14:paraId="0E5E5E4E" w14:textId="77777777" w:rsidR="00A81F46" w:rsidRDefault="00A81F46" w:rsidP="00A81F46">
      <w:pPr>
        <w:pStyle w:val="Titre4"/>
        <w:rPr>
          <w:u w:val="none"/>
        </w:rPr>
      </w:pPr>
    </w:p>
    <w:p w14:paraId="1122ED67" w14:textId="3CB1DC54" w:rsidR="00A81F46" w:rsidRPr="00A81F46" w:rsidRDefault="00A81F46" w:rsidP="00A81F46">
      <w:pPr>
        <w:pStyle w:val="Titre4"/>
        <w:rPr>
          <w:u w:val="none"/>
        </w:rPr>
      </w:pPr>
      <w:r w:rsidRPr="00A81F46">
        <w:rPr>
          <w:u w:val="none"/>
        </w:rPr>
        <w:t xml:space="preserve">Descriptive statistic for </w:t>
      </w:r>
      <w:r>
        <w:rPr>
          <w:u w:val="none"/>
        </w:rPr>
        <w:t xml:space="preserve">the mean daily wind speed value </w:t>
      </w:r>
      <w:r w:rsidRPr="00A81F46">
        <w:rPr>
          <w:u w:val="none"/>
        </w:rPr>
        <w:t xml:space="preserve">is presented in FIGURE </w:t>
      </w:r>
      <w:r>
        <w:rPr>
          <w:u w:val="none"/>
        </w:rPr>
        <w:t>8 below.</w:t>
      </w:r>
    </w:p>
    <w:p w14:paraId="58ECEF3E" w14:textId="77777777" w:rsidR="00A81F46" w:rsidRPr="006D2D94" w:rsidRDefault="00A81F46" w:rsidP="00A81F46"/>
    <w:p w14:paraId="14A2EFDF" w14:textId="77777777" w:rsidR="00A81F46" w:rsidRDefault="00A81F46" w:rsidP="00A81F46">
      <w:r>
        <w:rPr>
          <w:noProof/>
        </w:rPr>
        <w:drawing>
          <wp:inline distT="0" distB="0" distL="0" distR="0" wp14:anchorId="015388A7" wp14:editId="7CAE2357">
            <wp:extent cx="3110400" cy="1735200"/>
            <wp:effectExtent l="19050" t="19050" r="13970" b="177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0400" cy="1735200"/>
                    </a:xfrm>
                    <a:prstGeom prst="rect">
                      <a:avLst/>
                    </a:prstGeom>
                    <a:ln>
                      <a:solidFill>
                        <a:schemeClr val="tx1"/>
                      </a:solidFill>
                    </a:ln>
                  </pic:spPr>
                </pic:pic>
              </a:graphicData>
            </a:graphic>
          </wp:inline>
        </w:drawing>
      </w:r>
      <w:r>
        <w:t xml:space="preserve">             </w:t>
      </w:r>
      <w:r>
        <w:rPr>
          <w:noProof/>
        </w:rPr>
        <w:drawing>
          <wp:inline distT="0" distB="0" distL="0" distR="0" wp14:anchorId="3F8EB50C" wp14:editId="60C456B6">
            <wp:extent cx="2462400" cy="1735200"/>
            <wp:effectExtent l="19050" t="19050" r="14605" b="177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2400" cy="1735200"/>
                    </a:xfrm>
                    <a:prstGeom prst="rect">
                      <a:avLst/>
                    </a:prstGeom>
                    <a:ln>
                      <a:solidFill>
                        <a:schemeClr val="tx1"/>
                      </a:solidFill>
                    </a:ln>
                  </pic:spPr>
                </pic:pic>
              </a:graphicData>
            </a:graphic>
          </wp:inline>
        </w:drawing>
      </w:r>
    </w:p>
    <w:p w14:paraId="49D90964" w14:textId="0FC5823F" w:rsidR="00A81F46" w:rsidRPr="006D3547" w:rsidRDefault="00A81F46" w:rsidP="00A81F46">
      <w:pPr>
        <w:pStyle w:val="Citation"/>
        <w:rPr>
          <w:rStyle w:val="Rfrencelgre"/>
        </w:rPr>
      </w:pPr>
      <w:r>
        <w:rPr>
          <w:rStyle w:val="Rfrencelgre"/>
        </w:rPr>
        <w:t xml:space="preserve">FIGURE 8.: </w:t>
      </w:r>
      <w:r w:rsidRPr="006D3547">
        <w:rPr>
          <w:rStyle w:val="Rfrencelgre"/>
        </w:rPr>
        <w:t>Mean</w:t>
      </w:r>
      <w:r>
        <w:rPr>
          <w:rStyle w:val="Rfrencelgre"/>
        </w:rPr>
        <w:t xml:space="preserve"> Daily</w:t>
      </w:r>
      <w:r w:rsidRPr="006D3547">
        <w:rPr>
          <w:rStyle w:val="Rfrencelgre"/>
        </w:rPr>
        <w:t xml:space="preserve"> </w:t>
      </w:r>
      <w:r>
        <w:rPr>
          <w:rStyle w:val="Rfrencelgre"/>
        </w:rPr>
        <w:t>W</w:t>
      </w:r>
      <w:r w:rsidRPr="006D3547">
        <w:rPr>
          <w:rStyle w:val="Rfrencelgre"/>
        </w:rPr>
        <w:t>ind</w:t>
      </w:r>
      <w:r>
        <w:rPr>
          <w:rStyle w:val="Rfrencelgre"/>
        </w:rPr>
        <w:t xml:space="preserve"> Speed</w:t>
      </w:r>
      <w:r w:rsidRPr="006D3547">
        <w:rPr>
          <w:rStyle w:val="Rfrencelgre"/>
        </w:rPr>
        <w:t xml:space="preserve"> - Weissfluhjoch Weather Station </w:t>
      </w:r>
    </w:p>
    <w:p w14:paraId="224832E7" w14:textId="77777777" w:rsidR="00A81F46" w:rsidRPr="00E00B8B" w:rsidRDefault="00A81F46" w:rsidP="00A81F46">
      <w:pPr>
        <w:rPr>
          <w:i/>
          <w:iCs/>
        </w:rPr>
      </w:pPr>
    </w:p>
    <w:p w14:paraId="3D768126" w14:textId="77777777" w:rsidR="00A81F46" w:rsidRDefault="00A81F46">
      <w:pPr>
        <w:spacing w:before="200" w:line="312" w:lineRule="auto"/>
        <w:rPr>
          <w:b/>
          <w:sz w:val="28"/>
          <w:szCs w:val="28"/>
        </w:rPr>
      </w:pPr>
      <w:r>
        <w:br w:type="page"/>
      </w:r>
    </w:p>
    <w:p w14:paraId="00000058" w14:textId="31C714D2" w:rsidR="00787844" w:rsidRDefault="001027A8">
      <w:pPr>
        <w:pStyle w:val="Titre1"/>
      </w:pPr>
      <w:bookmarkStart w:id="29" w:name="_Toc53353367"/>
      <w:r>
        <w:lastRenderedPageBreak/>
        <w:t>4</w:t>
      </w:r>
      <w:r w:rsidR="00541E60">
        <w:t>.</w:t>
      </w:r>
      <w:r>
        <w:t xml:space="preserve"> Metadata</w:t>
      </w:r>
      <w:bookmarkEnd w:id="29"/>
    </w:p>
    <w:p w14:paraId="4AF9117F" w14:textId="77777777" w:rsidR="000179CD" w:rsidRDefault="000179CD">
      <w:pPr>
        <w:rPr>
          <w:color w:val="FF0000"/>
        </w:rPr>
      </w:pPr>
    </w:p>
    <w:p w14:paraId="79E77FB3" w14:textId="77777777" w:rsidR="00B638F3" w:rsidRPr="00C32930" w:rsidRDefault="00B638F3" w:rsidP="00C32930">
      <w:pPr>
        <w:rPr>
          <w:color w:val="FF0000"/>
        </w:rPr>
      </w:pPr>
    </w:p>
    <w:p w14:paraId="46876533" w14:textId="77777777" w:rsidR="00C32930" w:rsidRPr="00C32930" w:rsidRDefault="00C32930" w:rsidP="00B638F3">
      <w:pPr>
        <w:rPr>
          <w:color w:val="auto"/>
        </w:rPr>
      </w:pPr>
      <w:r w:rsidRPr="00C32930">
        <w:rPr>
          <w:color w:val="auto"/>
        </w:rPr>
        <w:t>Metadata information can be found on the following Github</w:t>
      </w:r>
      <w:r w:rsidR="00B638F3" w:rsidRPr="00C32930">
        <w:rPr>
          <w:color w:val="auto"/>
        </w:rPr>
        <w:t xml:space="preserve"> directory</w:t>
      </w:r>
      <w:r w:rsidRPr="00C32930">
        <w:rPr>
          <w:color w:val="auto"/>
        </w:rPr>
        <w:t>:</w:t>
      </w:r>
    </w:p>
    <w:p w14:paraId="5825B694" w14:textId="5ABD3B54" w:rsidR="00B638F3" w:rsidRDefault="00B638F3" w:rsidP="00B638F3">
      <w:pPr>
        <w:rPr>
          <w:color w:val="auto"/>
        </w:rPr>
      </w:pPr>
    </w:p>
    <w:p w14:paraId="2899ECD8" w14:textId="74C66C0B" w:rsidR="00C32930" w:rsidRDefault="00765E85" w:rsidP="00B638F3">
      <w:pPr>
        <w:rPr>
          <w:color w:val="auto"/>
        </w:rPr>
      </w:pPr>
      <w:hyperlink r:id="rId26" w:history="1">
        <w:r w:rsidR="00C32930">
          <w:rPr>
            <w:rStyle w:val="Lienhypertexte"/>
          </w:rPr>
          <w:t>https://github.com/lionelperret76/M1-M2_Project/tree/main/MetaData</w:t>
        </w:r>
      </w:hyperlink>
    </w:p>
    <w:p w14:paraId="45F28EA4" w14:textId="77777777" w:rsidR="00C32930" w:rsidRPr="00C32930" w:rsidRDefault="00C32930" w:rsidP="00B638F3">
      <w:pPr>
        <w:rPr>
          <w:color w:val="auto"/>
        </w:rPr>
      </w:pPr>
    </w:p>
    <w:p w14:paraId="03E3E5CA" w14:textId="22499F9B" w:rsidR="00B638F3" w:rsidRPr="00C32930" w:rsidRDefault="00C32930" w:rsidP="00C32930">
      <w:pPr>
        <w:rPr>
          <w:color w:val="auto"/>
        </w:rPr>
      </w:pPr>
      <w:r w:rsidRPr="00C32930">
        <w:rPr>
          <w:color w:val="auto"/>
        </w:rPr>
        <w:t>In this directory:</w:t>
      </w:r>
    </w:p>
    <w:p w14:paraId="15B502E0" w14:textId="77777777" w:rsidR="00C32930" w:rsidRPr="00C32930" w:rsidRDefault="00C32930" w:rsidP="00C32930">
      <w:pPr>
        <w:pStyle w:val="Paragraphedeliste"/>
        <w:rPr>
          <w:color w:val="auto"/>
        </w:rPr>
      </w:pPr>
    </w:p>
    <w:p w14:paraId="1E7967CE" w14:textId="1732DF81" w:rsidR="000179CD" w:rsidRPr="00C32930" w:rsidRDefault="00B638F3" w:rsidP="000179CD">
      <w:pPr>
        <w:pStyle w:val="Paragraphedeliste"/>
        <w:numPr>
          <w:ilvl w:val="0"/>
          <w:numId w:val="12"/>
        </w:numPr>
        <w:rPr>
          <w:color w:val="auto"/>
        </w:rPr>
      </w:pPr>
      <w:r w:rsidRPr="00C32930">
        <w:rPr>
          <w:i/>
          <w:iCs/>
          <w:color w:val="auto"/>
        </w:rPr>
        <w:t>Meteo_metadata.txt</w:t>
      </w:r>
      <w:r w:rsidRPr="00C32930">
        <w:rPr>
          <w:color w:val="auto"/>
        </w:rPr>
        <w:t xml:space="preserve"> contains the metadata information about the meteo variables </w:t>
      </w:r>
      <w:r w:rsidR="00C32930" w:rsidRPr="00C32930">
        <w:rPr>
          <w:color w:val="auto"/>
        </w:rPr>
        <w:t xml:space="preserve">that are </w:t>
      </w:r>
      <w:r w:rsidRPr="00C32930">
        <w:rPr>
          <w:color w:val="auto"/>
        </w:rPr>
        <w:t xml:space="preserve">found in the </w:t>
      </w:r>
      <w:r w:rsidR="000179CD" w:rsidRPr="00C32930">
        <w:rPr>
          <w:i/>
          <w:iCs/>
          <w:color w:val="auto"/>
        </w:rPr>
        <w:t>Meteo.csv</w:t>
      </w:r>
      <w:r w:rsidR="000179CD" w:rsidRPr="00C32930">
        <w:rPr>
          <w:color w:val="auto"/>
        </w:rPr>
        <w:t xml:space="preserve"> f</w:t>
      </w:r>
      <w:r w:rsidRPr="00C32930">
        <w:rPr>
          <w:color w:val="auto"/>
        </w:rPr>
        <w:t>ile</w:t>
      </w:r>
    </w:p>
    <w:p w14:paraId="6DE50FA1" w14:textId="77777777" w:rsidR="000179CD" w:rsidRPr="00C32930" w:rsidRDefault="000179CD" w:rsidP="000179CD">
      <w:pPr>
        <w:pStyle w:val="Paragraphedeliste"/>
        <w:rPr>
          <w:color w:val="auto"/>
        </w:rPr>
      </w:pPr>
    </w:p>
    <w:p w14:paraId="6A14668B" w14:textId="3895F6AB" w:rsidR="00B638F3" w:rsidRPr="00C32930" w:rsidRDefault="00B638F3" w:rsidP="00B638F3">
      <w:pPr>
        <w:pStyle w:val="Paragraphedeliste"/>
        <w:numPr>
          <w:ilvl w:val="0"/>
          <w:numId w:val="12"/>
        </w:numPr>
        <w:rPr>
          <w:color w:val="auto"/>
        </w:rPr>
      </w:pPr>
      <w:r w:rsidRPr="00C32930">
        <w:rPr>
          <w:i/>
          <w:iCs/>
          <w:color w:val="auto"/>
        </w:rPr>
        <w:t>Avalanches_metadata.txt</w:t>
      </w:r>
      <w:r w:rsidRPr="00C32930">
        <w:rPr>
          <w:color w:val="auto"/>
        </w:rPr>
        <w:t xml:space="preserve"> contains the metadata information about the avalanches variables </w:t>
      </w:r>
      <w:r w:rsidR="00C32930" w:rsidRPr="00C32930">
        <w:rPr>
          <w:color w:val="auto"/>
        </w:rPr>
        <w:t xml:space="preserve">that are </w:t>
      </w:r>
      <w:r w:rsidRPr="00C32930">
        <w:rPr>
          <w:color w:val="auto"/>
        </w:rPr>
        <w:t xml:space="preserve">found in the </w:t>
      </w:r>
      <w:r w:rsidRPr="00C32930">
        <w:rPr>
          <w:i/>
          <w:iCs/>
          <w:color w:val="auto"/>
        </w:rPr>
        <w:t>Avalanches.csv</w:t>
      </w:r>
      <w:r w:rsidRPr="00C32930">
        <w:rPr>
          <w:color w:val="auto"/>
        </w:rPr>
        <w:t xml:space="preserve"> file</w:t>
      </w:r>
    </w:p>
    <w:p w14:paraId="39A90A76" w14:textId="586B993E" w:rsidR="00E2233E" w:rsidRDefault="00E2233E" w:rsidP="000179CD">
      <w:pPr>
        <w:spacing w:before="200" w:line="312" w:lineRule="auto"/>
        <w:rPr>
          <w:b/>
          <w:sz w:val="28"/>
          <w:szCs w:val="28"/>
        </w:rPr>
      </w:pPr>
      <w:r>
        <w:br w:type="page"/>
      </w:r>
    </w:p>
    <w:p w14:paraId="0000005B" w14:textId="7561C859" w:rsidR="00787844" w:rsidRDefault="001027A8">
      <w:pPr>
        <w:pStyle w:val="Titre1"/>
        <w:pBdr>
          <w:top w:val="nil"/>
          <w:left w:val="nil"/>
          <w:bottom w:val="nil"/>
          <w:right w:val="nil"/>
          <w:between w:val="nil"/>
        </w:pBdr>
      </w:pPr>
      <w:bookmarkStart w:id="30" w:name="_Toc53353368"/>
      <w:r>
        <w:lastRenderedPageBreak/>
        <w:t>5</w:t>
      </w:r>
      <w:r w:rsidR="00541E60">
        <w:t>.</w:t>
      </w:r>
      <w:r>
        <w:t xml:space="preserve"> Data Quality</w:t>
      </w:r>
      <w:bookmarkEnd w:id="30"/>
    </w:p>
    <w:p w14:paraId="57BE4BB8" w14:textId="5B8E94C5" w:rsidR="004F456C" w:rsidRDefault="00AB3EE8" w:rsidP="004F456C">
      <w:pPr>
        <w:pStyle w:val="Titre2"/>
      </w:pPr>
      <w:bookmarkStart w:id="31" w:name="_Toc53353369"/>
      <w:r>
        <w:t>M</w:t>
      </w:r>
      <w:r w:rsidR="004F456C">
        <w:t>eteorological measurements</w:t>
      </w:r>
      <w:r>
        <w:t xml:space="preserve"> accuracy</w:t>
      </w:r>
      <w:bookmarkEnd w:id="31"/>
    </w:p>
    <w:p w14:paraId="361CBB60" w14:textId="77777777" w:rsidR="004F456C" w:rsidRPr="004F456C" w:rsidRDefault="004F456C" w:rsidP="004F456C"/>
    <w:p w14:paraId="538663A3" w14:textId="000EED9D" w:rsidR="00750633" w:rsidRDefault="00750633">
      <w:pPr>
        <w:pBdr>
          <w:top w:val="nil"/>
          <w:left w:val="nil"/>
          <w:bottom w:val="nil"/>
          <w:right w:val="nil"/>
          <w:between w:val="nil"/>
        </w:pBdr>
      </w:pPr>
      <w:r>
        <w:t>The meteorological measurements are mostly automatic. The precision of the temperature, wind, snow height measurement is not stated in the dataset information. The automatic measurement system at the Weissfluhjoch are expected to be precise enough for the analysis planned in this project.</w:t>
      </w:r>
    </w:p>
    <w:p w14:paraId="0FA2E196" w14:textId="0CFD1623" w:rsidR="004F456C" w:rsidRDefault="00AB3EE8" w:rsidP="004F456C">
      <w:pPr>
        <w:pStyle w:val="Titre2"/>
      </w:pPr>
      <w:bookmarkStart w:id="32" w:name="_Toc53353370"/>
      <w:r>
        <w:t xml:space="preserve">Geographic position differences in </w:t>
      </w:r>
      <w:r w:rsidR="004F456C">
        <w:t>avalanche</w:t>
      </w:r>
      <w:r>
        <w:t>s</w:t>
      </w:r>
      <w:r w:rsidR="004F456C">
        <w:t xml:space="preserve"> and meteorological measurements</w:t>
      </w:r>
      <w:bookmarkEnd w:id="32"/>
    </w:p>
    <w:p w14:paraId="610291AA" w14:textId="77777777" w:rsidR="004F456C" w:rsidRDefault="004F456C" w:rsidP="00750633">
      <w:pPr>
        <w:pBdr>
          <w:top w:val="nil"/>
          <w:left w:val="nil"/>
          <w:bottom w:val="nil"/>
          <w:right w:val="nil"/>
          <w:between w:val="nil"/>
        </w:pBdr>
      </w:pPr>
    </w:p>
    <w:p w14:paraId="7EB48442" w14:textId="049EF3FB" w:rsidR="00750633" w:rsidRDefault="00186D7A" w:rsidP="00750633">
      <w:pPr>
        <w:pBdr>
          <w:top w:val="nil"/>
          <w:left w:val="nil"/>
          <w:bottom w:val="nil"/>
          <w:right w:val="nil"/>
          <w:between w:val="nil"/>
        </w:pBdr>
      </w:pPr>
      <w:r>
        <w:t>T</w:t>
      </w:r>
      <w:r w:rsidR="00D85DA6">
        <w:t>he</w:t>
      </w:r>
      <w:r w:rsidR="00750633">
        <w:t xml:space="preserve"> meteorological</w:t>
      </w:r>
      <w:r w:rsidR="00D85DA6">
        <w:t xml:space="preserve"> measurement</w:t>
      </w:r>
      <w:r>
        <w:t>s</w:t>
      </w:r>
      <w:r w:rsidR="00750633">
        <w:t xml:space="preserve"> available in the dataset</w:t>
      </w:r>
      <w:r w:rsidR="00D85DA6">
        <w:t xml:space="preserve"> </w:t>
      </w:r>
      <w:r w:rsidR="00762B38">
        <w:t>ar</w:t>
      </w:r>
      <w:r w:rsidR="00750633">
        <w:t xml:space="preserve">e from </w:t>
      </w:r>
      <w:r w:rsidR="004F456C">
        <w:t xml:space="preserve">only </w:t>
      </w:r>
      <w:r w:rsidR="00750633">
        <w:t xml:space="preserve">one </w:t>
      </w:r>
      <w:r w:rsidR="004F456C">
        <w:t>location</w:t>
      </w:r>
      <w:r w:rsidR="00750633">
        <w:t xml:space="preserve"> - T</w:t>
      </w:r>
      <w:r w:rsidR="004C64AD">
        <w:t>he</w:t>
      </w:r>
      <w:r w:rsidR="00EA21F8">
        <w:t xml:space="preserve"> Weissfluhjoch i</w:t>
      </w:r>
      <w:r w:rsidR="00750633">
        <w:t xml:space="preserve">s represented by the </w:t>
      </w:r>
      <w:r w:rsidR="00B41F64">
        <w:t xml:space="preserve">“blue dot” in </w:t>
      </w:r>
      <w:r w:rsidR="00750633">
        <w:t>FIGURE 6</w:t>
      </w:r>
      <w:r w:rsidR="00B41F64">
        <w:t>.</w:t>
      </w:r>
      <w:r w:rsidR="00750633">
        <w:t xml:space="preserve"> below.</w:t>
      </w:r>
    </w:p>
    <w:p w14:paraId="31999094" w14:textId="259BDE2E" w:rsidR="00750633" w:rsidRDefault="00D85DA6" w:rsidP="00750633">
      <w:pPr>
        <w:pBdr>
          <w:top w:val="nil"/>
          <w:left w:val="nil"/>
          <w:bottom w:val="nil"/>
          <w:right w:val="nil"/>
          <w:between w:val="nil"/>
        </w:pBdr>
      </w:pPr>
      <w:r>
        <w:t>All the recorded avalanche</w:t>
      </w:r>
      <w:r w:rsidR="00186D7A">
        <w:t>s</w:t>
      </w:r>
      <w:r>
        <w:t xml:space="preserve"> are </w:t>
      </w:r>
      <w:r w:rsidR="00186D7A">
        <w:t xml:space="preserve">located </w:t>
      </w:r>
      <w:r w:rsidR="00750633">
        <w:t>within the red area, around Davos</w:t>
      </w:r>
      <w:r w:rsidR="004F456C">
        <w:t>.</w:t>
      </w:r>
      <w:r w:rsidR="00750633">
        <w:t xml:space="preserve"> As snow fall quantity, wind speed and temperature can be quite different a</w:t>
      </w:r>
      <w:r w:rsidR="004F456C">
        <w:t>t the avalanches location, some kilometer</w:t>
      </w:r>
      <w:r w:rsidR="00750633">
        <w:t xml:space="preserve"> away and/or at another altitude</w:t>
      </w:r>
      <w:r w:rsidR="004F456C">
        <w:t xml:space="preserve"> </w:t>
      </w:r>
      <w:r w:rsidR="00750633">
        <w:t xml:space="preserve">than the </w:t>
      </w:r>
      <w:r w:rsidR="004F456C">
        <w:t xml:space="preserve">measured meteorological </w:t>
      </w:r>
      <w:r w:rsidR="00750633">
        <w:t xml:space="preserve">values, this could have an impact </w:t>
      </w:r>
      <w:r w:rsidR="004F456C">
        <w:t>on the analysis in this project.</w:t>
      </w:r>
    </w:p>
    <w:p w14:paraId="7E5808A6" w14:textId="6B4C5175" w:rsidR="00D85DA6" w:rsidRDefault="00D85DA6">
      <w:pPr>
        <w:pBdr>
          <w:top w:val="nil"/>
          <w:left w:val="nil"/>
          <w:bottom w:val="nil"/>
          <w:right w:val="nil"/>
          <w:between w:val="nil"/>
        </w:pBdr>
      </w:pPr>
    </w:p>
    <w:p w14:paraId="3F45DF1E" w14:textId="55C5BC53" w:rsidR="00D85DA6" w:rsidRDefault="00D85DA6">
      <w:pPr>
        <w:pBdr>
          <w:top w:val="nil"/>
          <w:left w:val="nil"/>
          <w:bottom w:val="nil"/>
          <w:right w:val="nil"/>
          <w:between w:val="nil"/>
        </w:pBdr>
      </w:pPr>
    </w:p>
    <w:p w14:paraId="1DD6A3EE" w14:textId="671DE734" w:rsidR="00B41F64" w:rsidRDefault="00843A97" w:rsidP="00B41F64">
      <w:pPr>
        <w:pBdr>
          <w:top w:val="nil"/>
          <w:left w:val="nil"/>
          <w:bottom w:val="nil"/>
          <w:right w:val="nil"/>
          <w:between w:val="nil"/>
        </w:pBdr>
        <w:jc w:val="center"/>
      </w:pPr>
      <w:r>
        <w:rPr>
          <w:noProof/>
        </w:rPr>
        <w:drawing>
          <wp:inline distT="0" distB="0" distL="0" distR="0" wp14:anchorId="04B00954" wp14:editId="75CE0982">
            <wp:extent cx="2709401" cy="4381169"/>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3395" cy="4387627"/>
                    </a:xfrm>
                    <a:prstGeom prst="rect">
                      <a:avLst/>
                    </a:prstGeom>
                    <a:noFill/>
                  </pic:spPr>
                </pic:pic>
              </a:graphicData>
            </a:graphic>
          </wp:inline>
        </w:drawing>
      </w:r>
    </w:p>
    <w:p w14:paraId="07DE8C00" w14:textId="1D54FD9E" w:rsidR="005611B4" w:rsidRPr="007E61D3" w:rsidRDefault="004F456C" w:rsidP="005611B4">
      <w:pPr>
        <w:pStyle w:val="Citation"/>
        <w:rPr>
          <w:rStyle w:val="Rfrencelgre"/>
        </w:rPr>
      </w:pPr>
      <w:bookmarkStart w:id="33" w:name="_Hlk53152858"/>
      <w:r>
        <w:rPr>
          <w:rStyle w:val="Rfrencelgre"/>
        </w:rPr>
        <w:t xml:space="preserve">FIGURE </w:t>
      </w:r>
      <w:r w:rsidR="00EA3F79">
        <w:rPr>
          <w:rStyle w:val="Rfrencelgre"/>
        </w:rPr>
        <w:t>9</w:t>
      </w:r>
      <w:r>
        <w:rPr>
          <w:rStyle w:val="Rfrencelgre"/>
        </w:rPr>
        <w:t xml:space="preserve">.: </w:t>
      </w:r>
      <w:r w:rsidR="005611B4">
        <w:rPr>
          <w:rStyle w:val="Rfrencelgre"/>
        </w:rPr>
        <w:t>Avalanche</w:t>
      </w:r>
      <w:r>
        <w:rPr>
          <w:rStyle w:val="Rfrencelgre"/>
        </w:rPr>
        <w:t xml:space="preserve"> Recording Area</w:t>
      </w:r>
      <w:r w:rsidR="005611B4">
        <w:rPr>
          <w:rStyle w:val="Rfrencelgre"/>
        </w:rPr>
        <w:t xml:space="preserve"> and Weather Station Location</w:t>
      </w:r>
    </w:p>
    <w:p w14:paraId="7F8BCA03" w14:textId="047051D3" w:rsidR="00762B38" w:rsidRPr="004F456C" w:rsidRDefault="00AB3EE8" w:rsidP="004F456C">
      <w:pPr>
        <w:pStyle w:val="Titre2"/>
      </w:pPr>
      <w:bookmarkStart w:id="34" w:name="_Toc53353371"/>
      <w:bookmarkEnd w:id="33"/>
      <w:r>
        <w:t xml:space="preserve">Manually recorded </w:t>
      </w:r>
      <w:r w:rsidR="00C5119D">
        <w:t>Variables in avalanche dataset</w:t>
      </w:r>
      <w:bookmarkEnd w:id="34"/>
    </w:p>
    <w:p w14:paraId="1ECFDBEB" w14:textId="2E79E8B4" w:rsidR="00750633" w:rsidRDefault="00750633" w:rsidP="00750633">
      <w:pPr>
        <w:pBdr>
          <w:top w:val="nil"/>
          <w:left w:val="nil"/>
          <w:bottom w:val="nil"/>
          <w:right w:val="nil"/>
          <w:between w:val="nil"/>
        </w:pBdr>
      </w:pPr>
    </w:p>
    <w:p w14:paraId="3ED87D8B" w14:textId="3DE87AA0" w:rsidR="00750633" w:rsidRPr="00C2354C" w:rsidRDefault="00C5119D" w:rsidP="00C5119D">
      <w:pPr>
        <w:pBdr>
          <w:top w:val="nil"/>
          <w:left w:val="nil"/>
          <w:bottom w:val="nil"/>
          <w:right w:val="nil"/>
          <w:between w:val="nil"/>
        </w:pBdr>
      </w:pPr>
      <w:r>
        <w:t>The variables in the avalanche dataset are recorded manually. Recording mistakes are possible and could have an influence on the data quality and on the results of this analysis.</w:t>
      </w:r>
    </w:p>
    <w:p w14:paraId="0000005F" w14:textId="4EB0F2DC" w:rsidR="00787844" w:rsidRDefault="001027A8">
      <w:pPr>
        <w:pStyle w:val="Titre1"/>
        <w:pBdr>
          <w:top w:val="nil"/>
          <w:left w:val="nil"/>
          <w:bottom w:val="nil"/>
          <w:right w:val="nil"/>
          <w:between w:val="nil"/>
        </w:pBdr>
      </w:pPr>
      <w:bookmarkStart w:id="35" w:name="_Toc53353372"/>
      <w:r>
        <w:lastRenderedPageBreak/>
        <w:t>6</w:t>
      </w:r>
      <w:r w:rsidR="00541E60">
        <w:t>.</w:t>
      </w:r>
      <w:r>
        <w:t xml:space="preserve"> Data Flow</w:t>
      </w:r>
      <w:bookmarkEnd w:id="35"/>
    </w:p>
    <w:p w14:paraId="2CB432CA" w14:textId="77777777" w:rsidR="00230900" w:rsidRDefault="00230900"/>
    <w:p w14:paraId="5BB9568A" w14:textId="77777777" w:rsidR="00D85DA6" w:rsidRDefault="00D85DA6" w:rsidP="00230900"/>
    <w:p w14:paraId="52518CCD" w14:textId="2D691D1F" w:rsidR="00186D7A" w:rsidRDefault="00C5119D" w:rsidP="00230900">
      <w:r>
        <w:t>Figure 7.</w:t>
      </w:r>
      <w:r w:rsidR="00186D7A">
        <w:t xml:space="preserve"> below </w:t>
      </w:r>
      <w:r w:rsidR="005611B4">
        <w:t>represents</w:t>
      </w:r>
      <w:r w:rsidR="00186D7A">
        <w:t xml:space="preserve"> the overall</w:t>
      </w:r>
      <w:r w:rsidRPr="00C5119D">
        <w:t xml:space="preserve"> </w:t>
      </w:r>
      <w:r>
        <w:t>concept of this project and</w:t>
      </w:r>
      <w:r w:rsidR="00186D7A">
        <w:t xml:space="preserve"> </w:t>
      </w:r>
      <w:r>
        <w:t xml:space="preserve">the </w:t>
      </w:r>
      <w:r w:rsidR="00186D7A">
        <w:t>data flow</w:t>
      </w:r>
    </w:p>
    <w:p w14:paraId="348EE88F" w14:textId="697C7590" w:rsidR="00DB4A69" w:rsidRDefault="00DB4A69" w:rsidP="00230900"/>
    <w:p w14:paraId="0DA07E54" w14:textId="611B12D6" w:rsidR="00230900" w:rsidRDefault="00230900"/>
    <w:p w14:paraId="73E0E343" w14:textId="4138087C" w:rsidR="00230900" w:rsidRDefault="00664527" w:rsidP="00DB4A69">
      <w:pPr>
        <w:jc w:val="center"/>
      </w:pPr>
      <w:r>
        <w:rPr>
          <w:noProof/>
        </w:rPr>
        <w:t>pf</w:t>
      </w:r>
      <w:r w:rsidR="00DB4A69">
        <w:rPr>
          <w:noProof/>
        </w:rPr>
        <w:drawing>
          <wp:inline distT="0" distB="0" distL="0" distR="0" wp14:anchorId="595944DC" wp14:editId="222744EC">
            <wp:extent cx="5969856" cy="4179175"/>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1054" cy="4187014"/>
                    </a:xfrm>
                    <a:prstGeom prst="rect">
                      <a:avLst/>
                    </a:prstGeom>
                    <a:noFill/>
                  </pic:spPr>
                </pic:pic>
              </a:graphicData>
            </a:graphic>
          </wp:inline>
        </w:drawing>
      </w:r>
    </w:p>
    <w:p w14:paraId="64462B4B" w14:textId="4C95E0ED" w:rsidR="005611B4" w:rsidRPr="007E61D3" w:rsidRDefault="002C73FD" w:rsidP="005611B4">
      <w:pPr>
        <w:pStyle w:val="Citation"/>
        <w:rPr>
          <w:rStyle w:val="Rfrencelgre"/>
        </w:rPr>
      </w:pPr>
      <w:bookmarkStart w:id="36" w:name="_Hlk53153343"/>
      <w:r>
        <w:rPr>
          <w:rStyle w:val="Rfrencelgre"/>
        </w:rPr>
        <w:t xml:space="preserve">FIGURE </w:t>
      </w:r>
      <w:r w:rsidR="00EA3F79">
        <w:rPr>
          <w:rStyle w:val="Rfrencelgre"/>
        </w:rPr>
        <w:t>10</w:t>
      </w:r>
      <w:r>
        <w:rPr>
          <w:rStyle w:val="Rfrencelgre"/>
        </w:rPr>
        <w:t xml:space="preserve">. </w:t>
      </w:r>
      <w:r w:rsidR="005611B4">
        <w:rPr>
          <w:rStyle w:val="Rfrencelgre"/>
        </w:rPr>
        <w:t>Data Flow / Project Concept Overview</w:t>
      </w:r>
    </w:p>
    <w:bookmarkEnd w:id="36"/>
    <w:p w14:paraId="6269902C" w14:textId="77777777" w:rsidR="00DB4A69" w:rsidRDefault="00DB4A69" w:rsidP="00DB4A69"/>
    <w:p w14:paraId="642EF6A3" w14:textId="3ACE9493" w:rsidR="00DB4A69" w:rsidRDefault="00DB4A69" w:rsidP="00DB4A69">
      <w:r>
        <w:t>The two datasets were downloaded from “EnviDat”, an environment data portal (</w:t>
      </w:r>
      <w:hyperlink r:id="rId29" w:history="1">
        <w:r w:rsidRPr="00050BA9">
          <w:rPr>
            <w:rStyle w:val="Lienhypertexte"/>
          </w:rPr>
          <w:t>www.envidat.ch</w:t>
        </w:r>
      </w:hyperlink>
      <w:r>
        <w:t>) on my laptop.</w:t>
      </w:r>
    </w:p>
    <w:p w14:paraId="052CF54E" w14:textId="67515003" w:rsidR="00DB4A69" w:rsidRDefault="00DB4A69" w:rsidP="00DB4A69">
      <w:r>
        <w:t>All the processing and analysis is done on my laptop and the outputs are:</w:t>
      </w:r>
    </w:p>
    <w:p w14:paraId="3577616D" w14:textId="77777777" w:rsidR="00056EE4" w:rsidRDefault="00056EE4" w:rsidP="00DB4A69"/>
    <w:p w14:paraId="56270871" w14:textId="77777777" w:rsidR="00056EE4" w:rsidRDefault="00DB4A69" w:rsidP="00DB4A69">
      <w:pPr>
        <w:pStyle w:val="Paragraphedeliste"/>
        <w:numPr>
          <w:ilvl w:val="0"/>
          <w:numId w:val="30"/>
        </w:numPr>
      </w:pPr>
      <w:r>
        <w:t>T</w:t>
      </w:r>
      <w:r w:rsidR="00056EE4">
        <w:t xml:space="preserve">he </w:t>
      </w:r>
      <w:r w:rsidRPr="00056EE4">
        <w:t>Conceptual Design Report</w:t>
      </w:r>
      <w:r w:rsidR="00056EE4">
        <w:t xml:space="preserve"> document</w:t>
      </w:r>
      <w:r>
        <w:t>, with tables and figures</w:t>
      </w:r>
    </w:p>
    <w:p w14:paraId="40FF2C29" w14:textId="19522A77" w:rsidR="00EC7918" w:rsidRPr="00664527" w:rsidRDefault="00765E85" w:rsidP="00EC7918">
      <w:pPr>
        <w:pStyle w:val="Paragraphedeliste"/>
        <w:rPr>
          <w:sz w:val="16"/>
          <w:szCs w:val="18"/>
        </w:rPr>
      </w:pPr>
      <w:hyperlink r:id="rId30" w:history="1">
        <w:r w:rsidR="00664527" w:rsidRPr="00664527">
          <w:rPr>
            <w:rStyle w:val="Lienhypertexte"/>
            <w:sz w:val="16"/>
            <w:szCs w:val="18"/>
          </w:rPr>
          <w:t>https://github.com/lionelperret76/M1-M2_Project/blob/main/Lionel_Perret-CAS-ADS-M1_M2-Project_Report.pdf</w:t>
        </w:r>
      </w:hyperlink>
    </w:p>
    <w:p w14:paraId="473576DA" w14:textId="77777777" w:rsidR="00664527" w:rsidRDefault="00664527" w:rsidP="00EC7918">
      <w:pPr>
        <w:pStyle w:val="Paragraphedeliste"/>
      </w:pPr>
    </w:p>
    <w:p w14:paraId="6606EAEC" w14:textId="36BE6395" w:rsidR="00056EE4" w:rsidRDefault="00DB4A69" w:rsidP="00EC7918">
      <w:pPr>
        <w:pStyle w:val="Paragraphedeliste"/>
        <w:numPr>
          <w:ilvl w:val="0"/>
          <w:numId w:val="30"/>
        </w:numPr>
      </w:pPr>
      <w:r>
        <w:t xml:space="preserve">The Modul 2 project </w:t>
      </w:r>
      <w:r w:rsidR="008A0930">
        <w:t>tables and figures available in the poster fil</w:t>
      </w:r>
      <w:r w:rsidR="00304051">
        <w:t>e</w:t>
      </w:r>
    </w:p>
    <w:p w14:paraId="2076BE67" w14:textId="2E80A08A" w:rsidR="00304051" w:rsidRPr="00664527" w:rsidRDefault="00765E85" w:rsidP="00664527">
      <w:pPr>
        <w:pStyle w:val="Paragraphedeliste"/>
        <w:rPr>
          <w:sz w:val="16"/>
          <w:szCs w:val="16"/>
        </w:rPr>
      </w:pPr>
      <w:hyperlink r:id="rId31" w:history="1">
        <w:r w:rsidR="00664527">
          <w:rPr>
            <w:rStyle w:val="Lienhypertexte"/>
            <w:sz w:val="16"/>
            <w:szCs w:val="16"/>
          </w:rPr>
          <w:t>https://github.com/lionelperret76/M1-M2_Project/blob/main/Lionel_Perret-CAS-ADS-M2-Poster.pdf</w:t>
        </w:r>
      </w:hyperlink>
    </w:p>
    <w:p w14:paraId="0B5B7A62" w14:textId="77777777" w:rsidR="00664527" w:rsidRPr="00664527" w:rsidRDefault="00664527" w:rsidP="00664527">
      <w:pPr>
        <w:pStyle w:val="Paragraphedeliste"/>
        <w:rPr>
          <w:sz w:val="16"/>
          <w:szCs w:val="18"/>
        </w:rPr>
      </w:pPr>
    </w:p>
    <w:p w14:paraId="7DA0A7AD" w14:textId="77777777" w:rsidR="00664527" w:rsidRDefault="00664527" w:rsidP="00664527"/>
    <w:p w14:paraId="6B8DCF15" w14:textId="36873FA0" w:rsidR="00056EE4" w:rsidRDefault="008A0930" w:rsidP="00664527">
      <w:r>
        <w:t xml:space="preserve">All the </w:t>
      </w:r>
      <w:r w:rsidR="00056EE4">
        <w:t xml:space="preserve">other used </w:t>
      </w:r>
      <w:r>
        <w:t>files</w:t>
      </w:r>
      <w:r w:rsidR="00056EE4">
        <w:t xml:space="preserve">, datasets, </w:t>
      </w:r>
      <w:r>
        <w:t>and python Jupyter notebook scripts are available</w:t>
      </w:r>
      <w:r w:rsidR="00056EE4">
        <w:t xml:space="preserve"> as well</w:t>
      </w:r>
      <w:r>
        <w:t xml:space="preserve"> on github:</w:t>
      </w:r>
    </w:p>
    <w:p w14:paraId="5E194907" w14:textId="40CE748B" w:rsidR="00664527" w:rsidRDefault="00765E85" w:rsidP="00664527">
      <w:hyperlink r:id="rId32" w:history="1">
        <w:r w:rsidR="00664527" w:rsidRPr="00664527">
          <w:rPr>
            <w:rStyle w:val="Lienhypertexte"/>
            <w:sz w:val="16"/>
            <w:szCs w:val="18"/>
          </w:rPr>
          <w:t>https://github.com/lionelperret76/M1-M2_Project</w:t>
        </w:r>
      </w:hyperlink>
    </w:p>
    <w:p w14:paraId="2B4EB0C2" w14:textId="77777777" w:rsidR="00664527" w:rsidRDefault="00664527" w:rsidP="00664527"/>
    <w:p w14:paraId="5FC28B59" w14:textId="3C6F08E5" w:rsidR="00230900" w:rsidRDefault="00230900" w:rsidP="00664527">
      <w:r>
        <w:br w:type="page"/>
      </w:r>
    </w:p>
    <w:p w14:paraId="00000061" w14:textId="5D042EB5" w:rsidR="00787844" w:rsidRDefault="001027A8">
      <w:pPr>
        <w:pStyle w:val="Titre1"/>
        <w:pBdr>
          <w:top w:val="nil"/>
          <w:left w:val="nil"/>
          <w:bottom w:val="nil"/>
          <w:right w:val="nil"/>
          <w:between w:val="nil"/>
        </w:pBdr>
      </w:pPr>
      <w:bookmarkStart w:id="37" w:name="_Toc53353373"/>
      <w:r>
        <w:lastRenderedPageBreak/>
        <w:t>7</w:t>
      </w:r>
      <w:r w:rsidR="00541E60">
        <w:t>.</w:t>
      </w:r>
      <w:r>
        <w:t xml:space="preserve"> Data Model</w:t>
      </w:r>
      <w:bookmarkEnd w:id="37"/>
    </w:p>
    <w:p w14:paraId="5EA52DA8" w14:textId="21C17F82" w:rsidR="00230900" w:rsidRDefault="00B60094" w:rsidP="00230900">
      <w:pPr>
        <w:pStyle w:val="Titre2"/>
      </w:pPr>
      <w:bookmarkStart w:id="38" w:name="_Toc53353374"/>
      <w:r>
        <w:rPr>
          <w:noProof/>
        </w:rPr>
        <w:drawing>
          <wp:anchor distT="0" distB="0" distL="114300" distR="114300" simplePos="0" relativeHeight="251712512" behindDoc="0" locked="0" layoutInCell="1" allowOverlap="1" wp14:anchorId="60007852" wp14:editId="555B658D">
            <wp:simplePos x="0" y="0"/>
            <wp:positionH relativeFrom="column">
              <wp:posOffset>1007745</wp:posOffset>
            </wp:positionH>
            <wp:positionV relativeFrom="paragraph">
              <wp:posOffset>238125</wp:posOffset>
            </wp:positionV>
            <wp:extent cx="5334635" cy="3397885"/>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4635" cy="3397885"/>
                    </a:xfrm>
                    <a:prstGeom prst="rect">
                      <a:avLst/>
                    </a:prstGeom>
                    <a:noFill/>
                  </pic:spPr>
                </pic:pic>
              </a:graphicData>
            </a:graphic>
          </wp:anchor>
        </w:drawing>
      </w:r>
      <w:r w:rsidR="00230900">
        <w:t>Concept</w:t>
      </w:r>
      <w:r w:rsidR="005611B4">
        <w:t>ual</w:t>
      </w:r>
      <w:bookmarkEnd w:id="38"/>
    </w:p>
    <w:p w14:paraId="7933EF9D" w14:textId="5F42D3BA" w:rsidR="00DA16D1" w:rsidRDefault="00DA16D1" w:rsidP="004437AC"/>
    <w:p w14:paraId="11502855" w14:textId="1680371F" w:rsidR="004437AC" w:rsidRDefault="004437AC" w:rsidP="004437AC"/>
    <w:p w14:paraId="6D27A245" w14:textId="267C3095" w:rsidR="004437AC" w:rsidRDefault="004437AC" w:rsidP="004437AC"/>
    <w:p w14:paraId="1076492E" w14:textId="1423A2AF" w:rsidR="004437AC" w:rsidRDefault="004437AC" w:rsidP="004437AC"/>
    <w:p w14:paraId="10865672" w14:textId="13B89C88" w:rsidR="004437AC" w:rsidRDefault="004437AC" w:rsidP="004437AC"/>
    <w:p w14:paraId="2C59BE09" w14:textId="6790A84F" w:rsidR="004437AC" w:rsidRDefault="004437AC" w:rsidP="004437AC"/>
    <w:p w14:paraId="3395BD2F" w14:textId="2E7F12DE" w:rsidR="004437AC" w:rsidRDefault="004437AC" w:rsidP="004437AC"/>
    <w:p w14:paraId="5C03A663" w14:textId="5C8F685D" w:rsidR="004437AC" w:rsidRDefault="004437AC" w:rsidP="004437AC"/>
    <w:p w14:paraId="04A3996C" w14:textId="1504A8D1" w:rsidR="004437AC" w:rsidRDefault="004437AC" w:rsidP="004437AC"/>
    <w:p w14:paraId="6ECD10B2" w14:textId="23AF7F47" w:rsidR="004437AC" w:rsidRDefault="004437AC" w:rsidP="004437AC"/>
    <w:p w14:paraId="1EB288CF" w14:textId="61E34E48" w:rsidR="004437AC" w:rsidRDefault="004437AC" w:rsidP="004437AC"/>
    <w:p w14:paraId="683F199D" w14:textId="03B08B27" w:rsidR="004437AC" w:rsidRDefault="004437AC" w:rsidP="004437AC"/>
    <w:p w14:paraId="26D706C0" w14:textId="6F300E47" w:rsidR="004437AC" w:rsidRDefault="004437AC" w:rsidP="004437AC"/>
    <w:p w14:paraId="21A0A338" w14:textId="547441D4" w:rsidR="004437AC" w:rsidRDefault="004437AC" w:rsidP="004437AC"/>
    <w:p w14:paraId="0B0E50EA" w14:textId="647C87DA" w:rsidR="004437AC" w:rsidRDefault="004437AC" w:rsidP="004437AC"/>
    <w:p w14:paraId="1874B02F" w14:textId="735DC408" w:rsidR="004437AC" w:rsidRDefault="004437AC" w:rsidP="004437AC"/>
    <w:p w14:paraId="6F365D5E" w14:textId="1067AE8D" w:rsidR="004437AC" w:rsidRDefault="004437AC" w:rsidP="004437AC"/>
    <w:p w14:paraId="74A01CAE" w14:textId="72C33980" w:rsidR="004437AC" w:rsidRDefault="004437AC" w:rsidP="004437AC"/>
    <w:p w14:paraId="4681CC53" w14:textId="373BF8E5" w:rsidR="004437AC" w:rsidRDefault="004437AC" w:rsidP="004437AC"/>
    <w:p w14:paraId="12C83579" w14:textId="7318160E" w:rsidR="004437AC" w:rsidRDefault="004437AC" w:rsidP="004437AC"/>
    <w:p w14:paraId="1C9BC730" w14:textId="26CA02EF" w:rsidR="007F2C49" w:rsidRPr="005611B4" w:rsidRDefault="00EA21F8" w:rsidP="00EA21F8">
      <w:pPr>
        <w:pStyle w:val="Citation"/>
        <w:ind w:left="2880"/>
        <w:jc w:val="left"/>
        <w:rPr>
          <w:smallCaps/>
          <w:color w:val="5A5A5A" w:themeColor="text1" w:themeTint="A5"/>
        </w:rPr>
      </w:pPr>
      <w:r>
        <w:rPr>
          <w:rStyle w:val="Rfrencelgre"/>
        </w:rPr>
        <w:t xml:space="preserve">                                  </w:t>
      </w:r>
      <w:bookmarkStart w:id="39" w:name="_Hlk53153408"/>
      <w:r w:rsidR="00C5119D">
        <w:rPr>
          <w:rStyle w:val="Rfrencelgre"/>
        </w:rPr>
        <w:t xml:space="preserve">FIGURE </w:t>
      </w:r>
      <w:r w:rsidR="00EA3F79">
        <w:rPr>
          <w:rStyle w:val="Rfrencelgre"/>
        </w:rPr>
        <w:t>11</w:t>
      </w:r>
      <w:r w:rsidR="00C5119D">
        <w:rPr>
          <w:rStyle w:val="Rfrencelgre"/>
        </w:rPr>
        <w:t>.:</w:t>
      </w:r>
      <w:r>
        <w:rPr>
          <w:rStyle w:val="Rfrencelgre"/>
        </w:rPr>
        <w:t xml:space="preserve"> </w:t>
      </w:r>
      <w:r w:rsidR="005611B4">
        <w:rPr>
          <w:rStyle w:val="Rfrencelgre"/>
        </w:rPr>
        <w:t>Conceptual Data Model</w:t>
      </w:r>
      <w:bookmarkEnd w:id="39"/>
    </w:p>
    <w:p w14:paraId="00000064" w14:textId="2EDF4F03" w:rsidR="00787844" w:rsidRDefault="00061D30" w:rsidP="00DA16D1">
      <w:pPr>
        <w:pStyle w:val="Titre2"/>
      </w:pPr>
      <w:bookmarkStart w:id="40" w:name="_Toc53353375"/>
      <w:r>
        <w:rPr>
          <w:noProof/>
        </w:rPr>
        <w:drawing>
          <wp:anchor distT="0" distB="0" distL="114300" distR="114300" simplePos="0" relativeHeight="251713536" behindDoc="0" locked="0" layoutInCell="1" allowOverlap="1" wp14:anchorId="02EF36DF" wp14:editId="5D1A55F6">
            <wp:simplePos x="0" y="0"/>
            <wp:positionH relativeFrom="margin">
              <wp:align>right</wp:align>
            </wp:positionH>
            <wp:positionV relativeFrom="paragraph">
              <wp:posOffset>107315</wp:posOffset>
            </wp:positionV>
            <wp:extent cx="5334635" cy="339788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4635" cy="3397885"/>
                    </a:xfrm>
                    <a:prstGeom prst="rect">
                      <a:avLst/>
                    </a:prstGeom>
                    <a:noFill/>
                  </pic:spPr>
                </pic:pic>
              </a:graphicData>
            </a:graphic>
          </wp:anchor>
        </w:drawing>
      </w:r>
      <w:r w:rsidR="001027A8">
        <w:t>Logical</w:t>
      </w:r>
      <w:bookmarkEnd w:id="40"/>
    </w:p>
    <w:p w14:paraId="1B0FE035" w14:textId="5906560C" w:rsidR="008C56F4" w:rsidRPr="008C56F4" w:rsidRDefault="008C56F4" w:rsidP="008C56F4"/>
    <w:p w14:paraId="64EF962B" w14:textId="53096F34" w:rsidR="00DA16D1" w:rsidRDefault="00DA16D1"/>
    <w:p w14:paraId="5DA9DCAC" w14:textId="4D281224" w:rsidR="00DA16D1" w:rsidRDefault="00DA16D1"/>
    <w:p w14:paraId="354030FF" w14:textId="554504A7" w:rsidR="004437AC" w:rsidRDefault="004437AC" w:rsidP="00DA16D1">
      <w:pPr>
        <w:pStyle w:val="Titre2"/>
      </w:pPr>
    </w:p>
    <w:p w14:paraId="131A8AF8" w14:textId="77777777" w:rsidR="004437AC" w:rsidRDefault="004437AC" w:rsidP="00DA16D1">
      <w:pPr>
        <w:pStyle w:val="Titre2"/>
      </w:pPr>
    </w:p>
    <w:p w14:paraId="7383B627" w14:textId="77777777" w:rsidR="004437AC" w:rsidRDefault="004437AC" w:rsidP="00DA16D1">
      <w:pPr>
        <w:pStyle w:val="Titre2"/>
      </w:pPr>
    </w:p>
    <w:p w14:paraId="75897ABD" w14:textId="77777777" w:rsidR="004437AC" w:rsidRDefault="004437AC" w:rsidP="00DA16D1">
      <w:pPr>
        <w:pStyle w:val="Titre2"/>
      </w:pPr>
    </w:p>
    <w:p w14:paraId="6A8796C9" w14:textId="77777777" w:rsidR="004437AC" w:rsidRDefault="004437AC" w:rsidP="00DA16D1">
      <w:pPr>
        <w:pStyle w:val="Titre2"/>
      </w:pPr>
    </w:p>
    <w:p w14:paraId="04733496" w14:textId="4BB46572" w:rsidR="004437AC" w:rsidRDefault="004437AC" w:rsidP="00DA16D1">
      <w:pPr>
        <w:pStyle w:val="Titre2"/>
      </w:pPr>
    </w:p>
    <w:p w14:paraId="62A4A13A" w14:textId="0AAA36CE" w:rsidR="004437AC" w:rsidRDefault="004437AC" w:rsidP="004437AC"/>
    <w:p w14:paraId="3F0527EC" w14:textId="75A2B6AF" w:rsidR="007F2C49" w:rsidRDefault="007F2C49" w:rsidP="004437AC"/>
    <w:p w14:paraId="202716CE" w14:textId="77777777" w:rsidR="00EA21F8" w:rsidRPr="00EA21F8" w:rsidRDefault="00EA21F8" w:rsidP="00EA21F8">
      <w:pPr>
        <w:pStyle w:val="Citation"/>
        <w:jc w:val="left"/>
        <w:rPr>
          <w:rStyle w:val="Rfrencelgre"/>
          <w:sz w:val="14"/>
          <w:szCs w:val="20"/>
        </w:rPr>
      </w:pPr>
    </w:p>
    <w:p w14:paraId="0D1129B9" w14:textId="532D185C" w:rsidR="00EA21F8" w:rsidRPr="005611B4" w:rsidRDefault="00EA21F8" w:rsidP="00EA21F8">
      <w:pPr>
        <w:pStyle w:val="Citation"/>
        <w:jc w:val="left"/>
        <w:rPr>
          <w:smallCaps/>
          <w:color w:val="5A5A5A" w:themeColor="text1" w:themeTint="A5"/>
        </w:rPr>
      </w:pPr>
      <w:r>
        <w:rPr>
          <w:rStyle w:val="Rfrencelgre"/>
        </w:rPr>
        <w:t xml:space="preserve">                                                                                              </w:t>
      </w:r>
      <w:bookmarkStart w:id="41" w:name="_Hlk53153441"/>
      <w:r w:rsidR="00C5119D">
        <w:rPr>
          <w:rStyle w:val="Rfrencelgre"/>
        </w:rPr>
        <w:t xml:space="preserve">FIGURE </w:t>
      </w:r>
      <w:r w:rsidR="00EA3F79">
        <w:rPr>
          <w:rStyle w:val="Rfrencelgre"/>
        </w:rPr>
        <w:t>12</w:t>
      </w:r>
      <w:r w:rsidR="00C5119D">
        <w:rPr>
          <w:rStyle w:val="Rfrencelgre"/>
        </w:rPr>
        <w:t xml:space="preserve">.: </w:t>
      </w:r>
      <w:r>
        <w:rPr>
          <w:rStyle w:val="Rfrencelgre"/>
        </w:rPr>
        <w:t>Logical Data Model</w:t>
      </w:r>
      <w:bookmarkEnd w:id="41"/>
    </w:p>
    <w:p w14:paraId="73E39153" w14:textId="036B1AFB" w:rsidR="00DA16D1" w:rsidRDefault="001027A8" w:rsidP="00DA16D1">
      <w:pPr>
        <w:pStyle w:val="Titre2"/>
      </w:pPr>
      <w:bookmarkStart w:id="42" w:name="_Toc53353376"/>
      <w:r>
        <w:t>Physical</w:t>
      </w:r>
      <w:bookmarkEnd w:id="42"/>
      <w:r>
        <w:t xml:space="preserve"> </w:t>
      </w:r>
    </w:p>
    <w:p w14:paraId="531B523D" w14:textId="41A24B05" w:rsidR="00541E60" w:rsidRDefault="008C56F4" w:rsidP="00541E60">
      <w:r>
        <w:t>The</w:t>
      </w:r>
      <w:r w:rsidR="00EA21F8">
        <w:t>re is no need on external</w:t>
      </w:r>
      <w:r>
        <w:t xml:space="preserve"> </w:t>
      </w:r>
      <w:r w:rsidR="001027A8">
        <w:t xml:space="preserve">infrastructure </w:t>
      </w:r>
      <w:r>
        <w:t>and all</w:t>
      </w:r>
      <w:r w:rsidR="00EA21F8">
        <w:t xml:space="preserve"> this</w:t>
      </w:r>
      <w:r>
        <w:t xml:space="preserve"> project will be done on my personal laptop</w:t>
      </w:r>
      <w:r w:rsidR="00061D30">
        <w:t>/github.</w:t>
      </w:r>
    </w:p>
    <w:p w14:paraId="00000066" w14:textId="229CE55E" w:rsidR="00787844" w:rsidRDefault="00541E60" w:rsidP="00541E60">
      <w:pPr>
        <w:pStyle w:val="Titre1"/>
      </w:pPr>
      <w:bookmarkStart w:id="43" w:name="_Toc53353377"/>
      <w:r>
        <w:lastRenderedPageBreak/>
        <w:t xml:space="preserve">8. </w:t>
      </w:r>
      <w:r w:rsidR="001027A8">
        <w:t>Risks</w:t>
      </w:r>
      <w:bookmarkEnd w:id="43"/>
    </w:p>
    <w:p w14:paraId="50D40297" w14:textId="5C43EAFB" w:rsidR="00330E87" w:rsidRDefault="00330E87">
      <w:pPr>
        <w:pBdr>
          <w:top w:val="nil"/>
          <w:left w:val="nil"/>
          <w:bottom w:val="nil"/>
          <w:right w:val="nil"/>
          <w:between w:val="nil"/>
        </w:pBdr>
      </w:pPr>
    </w:p>
    <w:p w14:paraId="548C95F7" w14:textId="3379970F" w:rsidR="004C64AD" w:rsidRDefault="005E7E26" w:rsidP="004C64AD">
      <w:pPr>
        <w:pStyle w:val="Titre2"/>
      </w:pPr>
      <w:bookmarkStart w:id="44" w:name="_Toc53353378"/>
      <w:r>
        <w:t>R</w:t>
      </w:r>
      <w:r w:rsidR="004C64AD">
        <w:t>ecording mistakes</w:t>
      </w:r>
      <w:r>
        <w:t xml:space="preserve"> risk</w:t>
      </w:r>
      <w:bookmarkEnd w:id="44"/>
    </w:p>
    <w:p w14:paraId="09A3DA81" w14:textId="77777777" w:rsidR="006D3547" w:rsidRDefault="006D3547">
      <w:pPr>
        <w:pBdr>
          <w:top w:val="nil"/>
          <w:left w:val="nil"/>
          <w:bottom w:val="nil"/>
          <w:right w:val="nil"/>
          <w:between w:val="nil"/>
        </w:pBdr>
      </w:pPr>
    </w:p>
    <w:p w14:paraId="405F88CE" w14:textId="1AB51781" w:rsidR="001B38A4" w:rsidRDefault="00EA21F8">
      <w:pPr>
        <w:pBdr>
          <w:top w:val="nil"/>
          <w:left w:val="nil"/>
          <w:bottom w:val="nil"/>
          <w:right w:val="nil"/>
          <w:between w:val="nil"/>
        </w:pBdr>
      </w:pPr>
      <w:r>
        <w:t xml:space="preserve">One of the </w:t>
      </w:r>
      <w:r w:rsidR="00C5119D">
        <w:t>risks</w:t>
      </w:r>
      <w:r>
        <w:t xml:space="preserve"> is linked to the quality of the recorded data. Mistake could have been made in the recording of t</w:t>
      </w:r>
      <w:r w:rsidR="00C5119D">
        <w:t>he</w:t>
      </w:r>
      <w:r>
        <w:t xml:space="preserve"> </w:t>
      </w:r>
      <w:r w:rsidR="004C64AD">
        <w:t>avalanche</w:t>
      </w:r>
      <w:r w:rsidR="00A75A96">
        <w:t xml:space="preserve"> variab</w:t>
      </w:r>
      <w:r w:rsidR="00C5119D">
        <w:t>les</w:t>
      </w:r>
      <w:r w:rsidR="00A75A96">
        <w:t xml:space="preserve"> (date, size, total </w:t>
      </w:r>
      <w:r w:rsidR="004C64AD">
        <w:t>number,</w:t>
      </w:r>
      <w:r w:rsidR="00A75A96">
        <w:t xml:space="preserve">) as </w:t>
      </w:r>
      <w:r w:rsidR="004C64AD">
        <w:t xml:space="preserve">already </w:t>
      </w:r>
      <w:r w:rsidR="00C5119D">
        <w:t>mentioned</w:t>
      </w:r>
      <w:r w:rsidR="00A75A96">
        <w:t xml:space="preserve"> on the data quality chapter</w:t>
      </w:r>
      <w:r w:rsidR="004C64AD">
        <w:t>.</w:t>
      </w:r>
    </w:p>
    <w:p w14:paraId="30537F5D" w14:textId="148D00F6" w:rsidR="00C5119D" w:rsidRDefault="00C5119D" w:rsidP="00C5119D">
      <w:pPr>
        <w:pBdr>
          <w:top w:val="nil"/>
          <w:left w:val="nil"/>
          <w:bottom w:val="nil"/>
          <w:right w:val="nil"/>
          <w:between w:val="nil"/>
        </w:pBdr>
      </w:pPr>
      <w:r>
        <w:t>The avalanche and meteorological datasets are linked with the date parameter, so possible mistakes in the date of the occurred avalanches could have an influence on the quality of this analysis.</w:t>
      </w:r>
    </w:p>
    <w:p w14:paraId="5A7E015D" w14:textId="06562B54" w:rsidR="004C64AD" w:rsidRDefault="004C64AD">
      <w:pPr>
        <w:pBdr>
          <w:top w:val="nil"/>
          <w:left w:val="nil"/>
          <w:bottom w:val="nil"/>
          <w:right w:val="nil"/>
          <w:between w:val="nil"/>
        </w:pBdr>
      </w:pPr>
    </w:p>
    <w:p w14:paraId="32C8ED43" w14:textId="20FDF652" w:rsidR="004C64AD" w:rsidRDefault="005E7E26" w:rsidP="005E7E26">
      <w:pPr>
        <w:pStyle w:val="Titre2"/>
      </w:pPr>
      <w:bookmarkStart w:id="45" w:name="_Toc53353379"/>
      <w:r>
        <w:t>A</w:t>
      </w:r>
      <w:r w:rsidR="004C64AD">
        <w:t>nalysis mistakes</w:t>
      </w:r>
      <w:r>
        <w:t xml:space="preserve"> risk</w:t>
      </w:r>
      <w:bookmarkEnd w:id="45"/>
    </w:p>
    <w:p w14:paraId="64C48173" w14:textId="77777777" w:rsidR="006D3547" w:rsidRDefault="006D3547" w:rsidP="004C64AD">
      <w:pPr>
        <w:pBdr>
          <w:top w:val="nil"/>
          <w:left w:val="nil"/>
          <w:bottom w:val="nil"/>
          <w:right w:val="nil"/>
          <w:between w:val="nil"/>
        </w:pBdr>
      </w:pPr>
    </w:p>
    <w:p w14:paraId="37862646" w14:textId="6E022EA6" w:rsidR="00330E87" w:rsidRDefault="004C64AD" w:rsidP="004C64AD">
      <w:pPr>
        <w:pBdr>
          <w:top w:val="nil"/>
          <w:left w:val="nil"/>
          <w:bottom w:val="nil"/>
          <w:right w:val="nil"/>
          <w:between w:val="nil"/>
        </w:pBdr>
      </w:pPr>
      <w:r>
        <w:t>Another risk is data analysis mistake, as there could be bugs in my python code and in the use of the different available python functions and libraries.</w:t>
      </w:r>
    </w:p>
    <w:p w14:paraId="64062EF2" w14:textId="66964B1D" w:rsidR="00330E87" w:rsidRDefault="00330E87">
      <w:pPr>
        <w:pBdr>
          <w:top w:val="nil"/>
          <w:left w:val="nil"/>
          <w:bottom w:val="nil"/>
          <w:right w:val="nil"/>
          <w:between w:val="nil"/>
        </w:pBdr>
      </w:pPr>
    </w:p>
    <w:p w14:paraId="2ECC865B" w14:textId="4F729D7A" w:rsidR="004C64AD" w:rsidRDefault="005E7E26" w:rsidP="005E7E26">
      <w:pPr>
        <w:pStyle w:val="Titre2"/>
      </w:pPr>
      <w:bookmarkStart w:id="46" w:name="_Toc53353380"/>
      <w:r>
        <w:t>Data collection risk (Project Module 3)</w:t>
      </w:r>
      <w:bookmarkEnd w:id="46"/>
    </w:p>
    <w:p w14:paraId="61063768" w14:textId="77777777" w:rsidR="006D3547" w:rsidRDefault="006D3547" w:rsidP="004C64AD">
      <w:pPr>
        <w:pBdr>
          <w:top w:val="nil"/>
          <w:left w:val="nil"/>
          <w:bottom w:val="nil"/>
          <w:right w:val="nil"/>
          <w:between w:val="nil"/>
        </w:pBdr>
      </w:pPr>
    </w:p>
    <w:p w14:paraId="52EFE232" w14:textId="5B3E8213" w:rsidR="00EF5237" w:rsidRDefault="00794CF4" w:rsidP="004C64AD">
      <w:pPr>
        <w:pBdr>
          <w:top w:val="nil"/>
          <w:left w:val="nil"/>
          <w:bottom w:val="nil"/>
          <w:right w:val="nil"/>
          <w:between w:val="nil"/>
        </w:pBdr>
      </w:pPr>
      <w:r>
        <w:t xml:space="preserve">The </w:t>
      </w:r>
      <w:r w:rsidR="004C64AD">
        <w:t xml:space="preserve">objective </w:t>
      </w:r>
      <w:r>
        <w:t>for the module 3 project is</w:t>
      </w:r>
      <w:r w:rsidR="004C64AD">
        <w:t>:</w:t>
      </w:r>
    </w:p>
    <w:p w14:paraId="6E7B8DFF" w14:textId="150373D0" w:rsidR="004C64AD" w:rsidRDefault="004C64AD" w:rsidP="004C64AD">
      <w:pPr>
        <w:pBdr>
          <w:top w:val="nil"/>
          <w:left w:val="nil"/>
          <w:bottom w:val="nil"/>
          <w:right w:val="nil"/>
          <w:between w:val="nil"/>
        </w:pBdr>
      </w:pPr>
    </w:p>
    <w:p w14:paraId="6984B577" w14:textId="5C485E12" w:rsidR="00794CF4" w:rsidRPr="00794CF4" w:rsidRDefault="00794CF4" w:rsidP="00794CF4">
      <w:pPr>
        <w:jc w:val="both"/>
        <w:rPr>
          <w:i/>
          <w:iCs/>
        </w:rPr>
      </w:pPr>
      <w:r>
        <w:rPr>
          <w:i/>
          <w:iCs/>
        </w:rPr>
        <w:t>“</w:t>
      </w:r>
      <w:r w:rsidRPr="00794CF4">
        <w:rPr>
          <w:i/>
          <w:iCs/>
        </w:rPr>
        <w:t>The final goal of this project is to use and interpret the recorded meteorological data in the Weissfluhjoch defined area to predict the avalanche danger levels within this area.</w:t>
      </w:r>
    </w:p>
    <w:p w14:paraId="23328E6B" w14:textId="5FFC988F" w:rsidR="00794CF4" w:rsidRPr="00794CF4" w:rsidRDefault="00794CF4" w:rsidP="00794CF4">
      <w:pPr>
        <w:jc w:val="both"/>
        <w:rPr>
          <w:i/>
          <w:iCs/>
        </w:rPr>
      </w:pPr>
      <w:r w:rsidRPr="00794CF4">
        <w:rPr>
          <w:i/>
          <w:iCs/>
        </w:rPr>
        <w:t>To do that the model will be trained in using the two combined datasets used in module 1-2 and the model will be used to predict the real avalanche danger levels occurring in the upcoming winter 2020-2021 in the Davos area.</w:t>
      </w:r>
      <w:r>
        <w:rPr>
          <w:i/>
          <w:iCs/>
        </w:rPr>
        <w:t>”</w:t>
      </w:r>
    </w:p>
    <w:p w14:paraId="407EB5EC" w14:textId="11F8C6A5" w:rsidR="004C64AD" w:rsidRDefault="004C64AD" w:rsidP="004C64AD">
      <w:pPr>
        <w:pBdr>
          <w:top w:val="nil"/>
          <w:left w:val="nil"/>
          <w:bottom w:val="nil"/>
          <w:right w:val="nil"/>
          <w:between w:val="nil"/>
        </w:pBdr>
      </w:pPr>
    </w:p>
    <w:p w14:paraId="0FE96FCD" w14:textId="5A5DE2C6" w:rsidR="004C64AD" w:rsidRDefault="00A81F46" w:rsidP="00A81F46">
      <w:pPr>
        <w:pBdr>
          <w:top w:val="nil"/>
          <w:left w:val="nil"/>
          <w:bottom w:val="nil"/>
          <w:right w:val="nil"/>
          <w:between w:val="nil"/>
        </w:pBdr>
      </w:pPr>
      <w:r>
        <w:t>This implies that Meteorological data from the winter 2020-2021 is collected. A solution for the automatic collection of those meteorological parameters needs to be found and there is a risk that the data cannot be collected as needed.</w:t>
      </w:r>
      <w:r w:rsidR="004C64AD">
        <w:t xml:space="preserve"> </w:t>
      </w:r>
    </w:p>
    <w:p w14:paraId="1CC4DA06" w14:textId="5163BBE0" w:rsidR="005E7E26" w:rsidRDefault="005E7E26" w:rsidP="004C64AD">
      <w:pPr>
        <w:pBdr>
          <w:top w:val="nil"/>
          <w:left w:val="nil"/>
          <w:bottom w:val="nil"/>
          <w:right w:val="nil"/>
          <w:between w:val="nil"/>
        </w:pBdr>
      </w:pPr>
      <w:r>
        <w:t xml:space="preserve">In case </w:t>
      </w:r>
      <w:r w:rsidR="00A81F46">
        <w:t>the collection of the data do not succeed</w:t>
      </w:r>
      <w:r>
        <w:t xml:space="preserve">, </w:t>
      </w:r>
      <w:r w:rsidR="00A81F46">
        <w:t>the backup plan is</w:t>
      </w:r>
      <w:r w:rsidR="002C5B98">
        <w:t xml:space="preserve"> to</w:t>
      </w:r>
      <w:r>
        <w:t xml:space="preserve"> split</w:t>
      </w:r>
      <w:r w:rsidR="00A81F46">
        <w:t xml:space="preserve"> the </w:t>
      </w:r>
      <w:r>
        <w:t xml:space="preserve">available past data in a “train” and “test” sample, so that I can still </w:t>
      </w:r>
      <w:r w:rsidR="00A81F46">
        <w:t>investigate</w:t>
      </w:r>
      <w:r>
        <w:t xml:space="preserve"> how accurate is the prediction.</w:t>
      </w:r>
    </w:p>
    <w:p w14:paraId="7A2B5903" w14:textId="77777777" w:rsidR="00A81F46" w:rsidRDefault="00A81F46" w:rsidP="004C64AD">
      <w:pPr>
        <w:pBdr>
          <w:top w:val="nil"/>
          <w:left w:val="nil"/>
          <w:bottom w:val="nil"/>
          <w:right w:val="nil"/>
          <w:between w:val="nil"/>
        </w:pBdr>
      </w:pPr>
    </w:p>
    <w:p w14:paraId="1F36A3E0" w14:textId="67CF2CDB" w:rsidR="00516936" w:rsidRDefault="00516936">
      <w:pPr>
        <w:spacing w:before="200" w:line="312" w:lineRule="auto"/>
        <w:rPr>
          <w:b/>
          <w:sz w:val="28"/>
          <w:szCs w:val="28"/>
        </w:rPr>
      </w:pPr>
    </w:p>
    <w:p w14:paraId="71E96EF9" w14:textId="77777777" w:rsidR="005E7E26" w:rsidRDefault="005E7E26">
      <w:pPr>
        <w:spacing w:before="200" w:line="312" w:lineRule="auto"/>
        <w:rPr>
          <w:b/>
          <w:sz w:val="28"/>
          <w:szCs w:val="28"/>
        </w:rPr>
      </w:pPr>
      <w:r>
        <w:br w:type="page"/>
      </w:r>
    </w:p>
    <w:p w14:paraId="0000006A" w14:textId="3E8244E6" w:rsidR="00787844" w:rsidRDefault="001027A8">
      <w:pPr>
        <w:pStyle w:val="Titre1"/>
      </w:pPr>
      <w:bookmarkStart w:id="47" w:name="_Toc53353381"/>
      <w:r>
        <w:lastRenderedPageBreak/>
        <w:t>9 Preliminary Studies</w:t>
      </w:r>
      <w:r w:rsidR="005F3EA6">
        <w:t xml:space="preserve"> – Module 2</w:t>
      </w:r>
      <w:bookmarkEnd w:id="47"/>
    </w:p>
    <w:p w14:paraId="57B87C70" w14:textId="040C59FE" w:rsidR="00C32930" w:rsidRDefault="00C32930" w:rsidP="002D30D8">
      <w:pPr>
        <w:rPr>
          <w:b/>
          <w:color w:val="4F81BD" w:themeColor="accent1"/>
          <w:sz w:val="24"/>
          <w:szCs w:val="28"/>
        </w:rPr>
      </w:pPr>
    </w:p>
    <w:p w14:paraId="20B6333C" w14:textId="7F0D86B6" w:rsidR="00AA44E1" w:rsidRDefault="00AA44E1" w:rsidP="00C32930">
      <w:pPr>
        <w:pStyle w:val="Paragraphedeliste"/>
        <w:numPr>
          <w:ilvl w:val="0"/>
          <w:numId w:val="3"/>
        </w:numPr>
        <w:pBdr>
          <w:top w:val="nil"/>
          <w:left w:val="nil"/>
          <w:bottom w:val="nil"/>
          <w:right w:val="nil"/>
          <w:between w:val="nil"/>
        </w:pBdr>
        <w:rPr>
          <w:color w:val="auto"/>
        </w:rPr>
      </w:pPr>
      <w:r w:rsidRPr="00561DD9">
        <w:rPr>
          <w:color w:val="auto"/>
        </w:rPr>
        <w:t xml:space="preserve">Module 2 Jupyter Notebook is available </w:t>
      </w:r>
      <w:r w:rsidR="00C32930" w:rsidRPr="00561DD9">
        <w:rPr>
          <w:color w:val="auto"/>
        </w:rPr>
        <w:t xml:space="preserve">on </w:t>
      </w:r>
      <w:r w:rsidR="00E57B44">
        <w:rPr>
          <w:color w:val="auto"/>
        </w:rPr>
        <w:t>g</w:t>
      </w:r>
      <w:r w:rsidR="00C32930" w:rsidRPr="00561DD9">
        <w:rPr>
          <w:color w:val="auto"/>
        </w:rPr>
        <w:t>ithub</w:t>
      </w:r>
      <w:r w:rsidRPr="00561DD9">
        <w:rPr>
          <w:color w:val="auto"/>
        </w:rPr>
        <w:t>:</w:t>
      </w:r>
    </w:p>
    <w:p w14:paraId="1256ABD3" w14:textId="2F03BE7F" w:rsidR="00561DD9" w:rsidRPr="006503B9" w:rsidRDefault="00765E85" w:rsidP="00561DD9">
      <w:pPr>
        <w:pStyle w:val="Paragraphedeliste"/>
        <w:pBdr>
          <w:top w:val="nil"/>
          <w:left w:val="nil"/>
          <w:bottom w:val="nil"/>
          <w:right w:val="nil"/>
          <w:between w:val="nil"/>
        </w:pBdr>
        <w:rPr>
          <w:color w:val="auto"/>
          <w:sz w:val="16"/>
          <w:szCs w:val="18"/>
        </w:rPr>
      </w:pPr>
      <w:hyperlink r:id="rId35" w:history="1">
        <w:r w:rsidR="00561DD9" w:rsidRPr="006503B9">
          <w:rPr>
            <w:rStyle w:val="Lienhypertexte"/>
            <w:sz w:val="16"/>
            <w:szCs w:val="18"/>
          </w:rPr>
          <w:t>https://github.com/lionelperret76/M1-M2_Project/tree/main/JupyterNotebooks/ProjectM2.ipynb</w:t>
        </w:r>
      </w:hyperlink>
    </w:p>
    <w:p w14:paraId="342E9043" w14:textId="0CB9889D" w:rsidR="00561DD9" w:rsidRDefault="0090602F" w:rsidP="00561DD9">
      <w:pPr>
        <w:pStyle w:val="Paragraphedeliste"/>
        <w:pBdr>
          <w:top w:val="nil"/>
          <w:left w:val="nil"/>
          <w:bottom w:val="nil"/>
          <w:right w:val="nil"/>
          <w:between w:val="nil"/>
        </w:pBdr>
        <w:rPr>
          <w:color w:val="auto"/>
        </w:rPr>
      </w:pPr>
      <w:r>
        <w:rPr>
          <w:color w:val="auto"/>
        </w:rPr>
        <w:t>This file was used to create the different figures-tables-illustration shown in my poster.</w:t>
      </w:r>
    </w:p>
    <w:p w14:paraId="630769FE" w14:textId="2E7A1E79" w:rsidR="0090602F" w:rsidRDefault="0090602F" w:rsidP="00561DD9">
      <w:pPr>
        <w:pStyle w:val="Paragraphedeliste"/>
        <w:pBdr>
          <w:top w:val="nil"/>
          <w:left w:val="nil"/>
          <w:bottom w:val="nil"/>
          <w:right w:val="nil"/>
          <w:between w:val="nil"/>
        </w:pBdr>
        <w:rPr>
          <w:color w:val="auto"/>
        </w:rPr>
      </w:pPr>
    </w:p>
    <w:p w14:paraId="1DEFE2B3" w14:textId="77777777" w:rsidR="0090602F" w:rsidRDefault="0090602F" w:rsidP="00561DD9">
      <w:pPr>
        <w:pStyle w:val="Paragraphedeliste"/>
        <w:pBdr>
          <w:top w:val="nil"/>
          <w:left w:val="nil"/>
          <w:bottom w:val="nil"/>
          <w:right w:val="nil"/>
          <w:between w:val="nil"/>
        </w:pBdr>
        <w:rPr>
          <w:color w:val="auto"/>
        </w:rPr>
      </w:pPr>
    </w:p>
    <w:p w14:paraId="1E8C3422" w14:textId="07FA4C6C" w:rsidR="00C32930" w:rsidRDefault="00856E26" w:rsidP="00C32930">
      <w:pPr>
        <w:pStyle w:val="Paragraphedeliste"/>
        <w:numPr>
          <w:ilvl w:val="0"/>
          <w:numId w:val="3"/>
        </w:numPr>
        <w:pBdr>
          <w:top w:val="nil"/>
          <w:left w:val="nil"/>
          <w:bottom w:val="nil"/>
          <w:right w:val="nil"/>
          <w:between w:val="nil"/>
        </w:pBdr>
        <w:rPr>
          <w:color w:val="auto"/>
        </w:rPr>
      </w:pPr>
      <w:r w:rsidRPr="00561DD9">
        <w:rPr>
          <w:color w:val="auto"/>
        </w:rPr>
        <w:t>A1 poster</w:t>
      </w:r>
      <w:r w:rsidR="00C32930" w:rsidRPr="00561DD9">
        <w:rPr>
          <w:color w:val="auto"/>
        </w:rPr>
        <w:t xml:space="preserve"> (pdf file)</w:t>
      </w:r>
      <w:r w:rsidRPr="00561DD9">
        <w:rPr>
          <w:color w:val="auto"/>
        </w:rPr>
        <w:t xml:space="preserve"> available </w:t>
      </w:r>
      <w:r w:rsidR="00C32930" w:rsidRPr="00561DD9">
        <w:rPr>
          <w:color w:val="auto"/>
        </w:rPr>
        <w:t xml:space="preserve">on </w:t>
      </w:r>
      <w:r w:rsidR="00E57B44">
        <w:rPr>
          <w:color w:val="auto"/>
        </w:rPr>
        <w:t>g</w:t>
      </w:r>
      <w:r w:rsidR="00C32930" w:rsidRPr="00561DD9">
        <w:rPr>
          <w:color w:val="auto"/>
        </w:rPr>
        <w:t>ithub</w:t>
      </w:r>
      <w:r w:rsidRPr="00561DD9">
        <w:rPr>
          <w:color w:val="auto"/>
        </w:rPr>
        <w:t>:</w:t>
      </w:r>
    </w:p>
    <w:p w14:paraId="34176B98" w14:textId="61B9FAA2" w:rsidR="00561DD9" w:rsidRPr="006503B9" w:rsidRDefault="00765E85" w:rsidP="00561DD9">
      <w:pPr>
        <w:pStyle w:val="Paragraphedeliste"/>
        <w:pBdr>
          <w:top w:val="nil"/>
          <w:left w:val="nil"/>
          <w:bottom w:val="nil"/>
          <w:right w:val="nil"/>
          <w:between w:val="nil"/>
        </w:pBdr>
        <w:rPr>
          <w:color w:val="auto"/>
          <w:sz w:val="16"/>
          <w:szCs w:val="18"/>
        </w:rPr>
      </w:pPr>
      <w:hyperlink r:id="rId36" w:history="1">
        <w:r w:rsidR="00E57B44">
          <w:rPr>
            <w:rStyle w:val="Lienhypertexte"/>
            <w:sz w:val="16"/>
            <w:szCs w:val="18"/>
          </w:rPr>
          <w:t>https://github.com/lionelperret76/M1-M2_Project/tree/main/Lionel_Perret-CAS-ADS-M2-Poster</w:t>
        </w:r>
      </w:hyperlink>
    </w:p>
    <w:p w14:paraId="1A8AC0D5" w14:textId="6C336766" w:rsidR="00561DD9" w:rsidRPr="00561DD9" w:rsidRDefault="0090602F" w:rsidP="0090602F">
      <w:pPr>
        <w:pBdr>
          <w:top w:val="nil"/>
          <w:left w:val="nil"/>
          <w:bottom w:val="nil"/>
          <w:right w:val="nil"/>
          <w:between w:val="nil"/>
        </w:pBdr>
        <w:ind w:firstLine="720"/>
        <w:rPr>
          <w:color w:val="auto"/>
        </w:rPr>
      </w:pPr>
      <w:r w:rsidRPr="00561DD9">
        <w:rPr>
          <w:color w:val="auto"/>
        </w:rPr>
        <w:t>The different parts of th</w:t>
      </w:r>
      <w:r>
        <w:rPr>
          <w:color w:val="auto"/>
        </w:rPr>
        <w:t>is</w:t>
      </w:r>
      <w:r w:rsidRPr="00561DD9">
        <w:rPr>
          <w:color w:val="auto"/>
        </w:rPr>
        <w:t xml:space="preserve"> poster are </w:t>
      </w:r>
      <w:r>
        <w:rPr>
          <w:color w:val="auto"/>
        </w:rPr>
        <w:t>also put as printscreen in the next pages</w:t>
      </w:r>
    </w:p>
    <w:p w14:paraId="6958A483" w14:textId="27BB6E5B" w:rsidR="007455F3" w:rsidRPr="00561DD9" w:rsidRDefault="00E57B44" w:rsidP="00856E26">
      <w:pPr>
        <w:spacing w:before="200" w:line="312" w:lineRule="auto"/>
        <w:jc w:val="center"/>
        <w:rPr>
          <w:b/>
          <w:color w:val="auto"/>
          <w:sz w:val="28"/>
          <w:szCs w:val="28"/>
        </w:rPr>
      </w:pPr>
      <w:r>
        <w:rPr>
          <w:b/>
          <w:noProof/>
          <w:color w:val="auto"/>
          <w:sz w:val="28"/>
          <w:szCs w:val="28"/>
        </w:rPr>
        <w:drawing>
          <wp:inline distT="0" distB="0" distL="0" distR="0" wp14:anchorId="5C856E7A" wp14:editId="2F418ABB">
            <wp:extent cx="4855105" cy="6857272"/>
            <wp:effectExtent l="19050" t="19050" r="22225" b="2032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8554" cy="6862144"/>
                    </a:xfrm>
                    <a:prstGeom prst="rect">
                      <a:avLst/>
                    </a:prstGeom>
                    <a:ln>
                      <a:solidFill>
                        <a:schemeClr val="tx1"/>
                      </a:solidFill>
                    </a:ln>
                  </pic:spPr>
                </pic:pic>
              </a:graphicData>
            </a:graphic>
          </wp:inline>
        </w:drawing>
      </w:r>
    </w:p>
    <w:p w14:paraId="6BFE49F1" w14:textId="2533D0D3" w:rsidR="005F3EA6" w:rsidRDefault="005F3EA6" w:rsidP="005F3EA6">
      <w:pPr>
        <w:jc w:val="center"/>
      </w:pPr>
      <w:r>
        <w:rPr>
          <w:noProof/>
        </w:rPr>
        <w:lastRenderedPageBreak/>
        <w:drawing>
          <wp:inline distT="0" distB="0" distL="0" distR="0" wp14:anchorId="35BD129D" wp14:editId="334C447B">
            <wp:extent cx="6120000" cy="4208400"/>
            <wp:effectExtent l="19050" t="19050" r="14605" b="2095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000" cy="4208400"/>
                    </a:xfrm>
                    <a:prstGeom prst="rect">
                      <a:avLst/>
                    </a:prstGeom>
                    <a:ln>
                      <a:solidFill>
                        <a:schemeClr val="tx1"/>
                      </a:solidFill>
                    </a:ln>
                  </pic:spPr>
                </pic:pic>
              </a:graphicData>
            </a:graphic>
          </wp:inline>
        </w:drawing>
      </w:r>
    </w:p>
    <w:p w14:paraId="4FDEF5C2" w14:textId="104485A6" w:rsidR="005F3EA6" w:rsidRDefault="005F3EA6" w:rsidP="00856E26"/>
    <w:p w14:paraId="2FC7F45E" w14:textId="77777777" w:rsidR="005F3EA6" w:rsidRDefault="005F3EA6" w:rsidP="00856E26"/>
    <w:p w14:paraId="43E4378C" w14:textId="77777777" w:rsidR="005F3EA6" w:rsidRDefault="005F3EA6" w:rsidP="005F3EA6">
      <w:pPr>
        <w:jc w:val="center"/>
      </w:pPr>
      <w:r>
        <w:rPr>
          <w:noProof/>
        </w:rPr>
        <w:drawing>
          <wp:inline distT="0" distB="0" distL="0" distR="0" wp14:anchorId="05CACB20" wp14:editId="40666562">
            <wp:extent cx="6120000" cy="4078800"/>
            <wp:effectExtent l="19050" t="19050" r="14605" b="17145"/>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000" cy="4078800"/>
                    </a:xfrm>
                    <a:prstGeom prst="rect">
                      <a:avLst/>
                    </a:prstGeom>
                    <a:ln>
                      <a:solidFill>
                        <a:schemeClr val="tx1"/>
                      </a:solidFill>
                    </a:ln>
                  </pic:spPr>
                </pic:pic>
              </a:graphicData>
            </a:graphic>
          </wp:inline>
        </w:drawing>
      </w:r>
    </w:p>
    <w:p w14:paraId="28D874FC" w14:textId="65A1BCC8" w:rsidR="005F3EA6" w:rsidRDefault="005F3EA6" w:rsidP="005F3EA6">
      <w:pPr>
        <w:jc w:val="center"/>
      </w:pPr>
      <w:r>
        <w:rPr>
          <w:noProof/>
        </w:rPr>
        <w:lastRenderedPageBreak/>
        <w:drawing>
          <wp:inline distT="0" distB="0" distL="0" distR="0" wp14:anchorId="558A721F" wp14:editId="28DA030B">
            <wp:extent cx="6120000" cy="4129200"/>
            <wp:effectExtent l="19050" t="19050" r="14605" b="2413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000" cy="4129200"/>
                    </a:xfrm>
                    <a:prstGeom prst="rect">
                      <a:avLst/>
                    </a:prstGeom>
                    <a:ln>
                      <a:solidFill>
                        <a:schemeClr val="tx1"/>
                      </a:solidFill>
                    </a:ln>
                  </pic:spPr>
                </pic:pic>
              </a:graphicData>
            </a:graphic>
          </wp:inline>
        </w:drawing>
      </w:r>
    </w:p>
    <w:p w14:paraId="08D427B7" w14:textId="546DC7C4" w:rsidR="005F3EA6" w:rsidRDefault="005F3EA6" w:rsidP="005F3EA6">
      <w:pPr>
        <w:jc w:val="center"/>
      </w:pPr>
    </w:p>
    <w:p w14:paraId="12959A13" w14:textId="77777777" w:rsidR="005F3EA6" w:rsidRDefault="005F3EA6" w:rsidP="005F3EA6">
      <w:pPr>
        <w:jc w:val="center"/>
      </w:pPr>
    </w:p>
    <w:p w14:paraId="661FA14A" w14:textId="77777777" w:rsidR="005F3EA6" w:rsidRDefault="005F3EA6" w:rsidP="005F3EA6">
      <w:pPr>
        <w:jc w:val="center"/>
      </w:pPr>
      <w:r>
        <w:rPr>
          <w:noProof/>
        </w:rPr>
        <w:drawing>
          <wp:inline distT="0" distB="0" distL="0" distR="0" wp14:anchorId="77069362" wp14:editId="438F0236">
            <wp:extent cx="6120000" cy="4086000"/>
            <wp:effectExtent l="19050" t="19050" r="14605" b="1016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000" cy="4086000"/>
                    </a:xfrm>
                    <a:prstGeom prst="rect">
                      <a:avLst/>
                    </a:prstGeom>
                    <a:ln>
                      <a:solidFill>
                        <a:schemeClr val="tx1"/>
                      </a:solidFill>
                    </a:ln>
                  </pic:spPr>
                </pic:pic>
              </a:graphicData>
            </a:graphic>
          </wp:inline>
        </w:drawing>
      </w:r>
    </w:p>
    <w:p w14:paraId="40FEEF0C" w14:textId="0F258591" w:rsidR="005F3EA6" w:rsidRDefault="005F3EA6" w:rsidP="005F3EA6">
      <w:pPr>
        <w:jc w:val="center"/>
      </w:pPr>
      <w:r>
        <w:rPr>
          <w:noProof/>
        </w:rPr>
        <w:lastRenderedPageBreak/>
        <w:drawing>
          <wp:inline distT="0" distB="0" distL="0" distR="0" wp14:anchorId="2222FACC" wp14:editId="4F211E89">
            <wp:extent cx="6120000" cy="3985200"/>
            <wp:effectExtent l="19050" t="19050" r="14605" b="1587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000" cy="3985200"/>
                    </a:xfrm>
                    <a:prstGeom prst="rect">
                      <a:avLst/>
                    </a:prstGeom>
                    <a:ln>
                      <a:solidFill>
                        <a:schemeClr val="tx1"/>
                      </a:solidFill>
                    </a:ln>
                  </pic:spPr>
                </pic:pic>
              </a:graphicData>
            </a:graphic>
          </wp:inline>
        </w:drawing>
      </w:r>
    </w:p>
    <w:p w14:paraId="2D81B5DD" w14:textId="24F6836E" w:rsidR="005F3EA6" w:rsidRDefault="005F3EA6" w:rsidP="005F3EA6">
      <w:pPr>
        <w:jc w:val="center"/>
      </w:pPr>
    </w:p>
    <w:p w14:paraId="201CDF2A" w14:textId="77777777" w:rsidR="005F3EA6" w:rsidRDefault="005F3EA6" w:rsidP="005F3EA6">
      <w:pPr>
        <w:jc w:val="center"/>
      </w:pPr>
    </w:p>
    <w:p w14:paraId="1B3B9BE8" w14:textId="4275EC81" w:rsidR="00856E26" w:rsidRDefault="005F3EA6" w:rsidP="005F3EA6">
      <w:pPr>
        <w:jc w:val="center"/>
      </w:pPr>
      <w:r>
        <w:rPr>
          <w:noProof/>
        </w:rPr>
        <w:drawing>
          <wp:inline distT="0" distB="0" distL="0" distR="0" wp14:anchorId="75765431" wp14:editId="6271CA97">
            <wp:extent cx="6120000" cy="4010400"/>
            <wp:effectExtent l="19050" t="19050" r="14605" b="2857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000" cy="4010400"/>
                    </a:xfrm>
                    <a:prstGeom prst="rect">
                      <a:avLst/>
                    </a:prstGeom>
                    <a:ln>
                      <a:solidFill>
                        <a:schemeClr val="tx1"/>
                      </a:solidFill>
                    </a:ln>
                  </pic:spPr>
                </pic:pic>
              </a:graphicData>
            </a:graphic>
          </wp:inline>
        </w:drawing>
      </w:r>
    </w:p>
    <w:p w14:paraId="0EDAD753" w14:textId="141F0173" w:rsidR="00856E26" w:rsidRDefault="00856E26" w:rsidP="00856E26">
      <w:pPr>
        <w:jc w:val="center"/>
      </w:pPr>
    </w:p>
    <w:p w14:paraId="7E626C07" w14:textId="74A83C20" w:rsidR="00856E26" w:rsidRDefault="00856E26" w:rsidP="00856E26"/>
    <w:p w14:paraId="75178DA2" w14:textId="23A1835A" w:rsidR="00856E26" w:rsidRDefault="00856E26" w:rsidP="00856E26"/>
    <w:p w14:paraId="0000006C" w14:textId="6501E6C9" w:rsidR="00787844" w:rsidRDefault="001027A8">
      <w:pPr>
        <w:pStyle w:val="Titre1"/>
        <w:pBdr>
          <w:top w:val="nil"/>
          <w:left w:val="nil"/>
          <w:bottom w:val="nil"/>
          <w:right w:val="nil"/>
          <w:between w:val="nil"/>
        </w:pBdr>
      </w:pPr>
      <w:bookmarkStart w:id="48" w:name="_Toc53353382"/>
      <w:r>
        <w:t>10</w:t>
      </w:r>
      <w:r w:rsidR="00AA44E1">
        <w:t xml:space="preserve">. </w:t>
      </w:r>
      <w:r>
        <w:t>Conclusion</w:t>
      </w:r>
      <w:bookmarkEnd w:id="48"/>
    </w:p>
    <w:p w14:paraId="42731812" w14:textId="546F4A85" w:rsidR="00D06F0C" w:rsidRDefault="00D06F0C"/>
    <w:p w14:paraId="0299C513" w14:textId="784A17AB" w:rsidR="00D06F0C" w:rsidRDefault="00D06F0C" w:rsidP="007B7941">
      <w:pPr>
        <w:pStyle w:val="Titre2"/>
        <w:jc w:val="both"/>
      </w:pPr>
      <w:bookmarkStart w:id="49" w:name="_Toc53353383"/>
      <w:r w:rsidRPr="00451790">
        <w:t>Project Modul</w:t>
      </w:r>
      <w:r w:rsidR="006500EC" w:rsidRPr="00451790">
        <w:t>e</w:t>
      </w:r>
      <w:r w:rsidRPr="00451790">
        <w:t xml:space="preserve"> 1</w:t>
      </w:r>
      <w:bookmarkEnd w:id="49"/>
      <w:r w:rsidRPr="00451790">
        <w:t xml:space="preserve"> </w:t>
      </w:r>
    </w:p>
    <w:p w14:paraId="4D7B0597" w14:textId="7998D5B0" w:rsidR="00830181" w:rsidRDefault="00830181" w:rsidP="007B7941">
      <w:pPr>
        <w:jc w:val="both"/>
      </w:pPr>
    </w:p>
    <w:p w14:paraId="774AB5F9" w14:textId="77777777" w:rsidR="00830181" w:rsidRPr="00830181" w:rsidRDefault="00830181" w:rsidP="007B7941">
      <w:pPr>
        <w:jc w:val="both"/>
      </w:pPr>
    </w:p>
    <w:p w14:paraId="5672CA7C" w14:textId="6F562AF9" w:rsidR="005C4B59" w:rsidRPr="009E344F" w:rsidRDefault="00061D30" w:rsidP="007B7941">
      <w:pPr>
        <w:jc w:val="both"/>
        <w:rPr>
          <w:lang w:val="en-US"/>
        </w:rPr>
      </w:pPr>
      <w:r w:rsidRPr="009E344F">
        <w:rPr>
          <w:lang w:val="en-US"/>
        </w:rPr>
        <w:t xml:space="preserve">After processing the 2 datasets some basic statistics like avalanches sizes was extracted from the data. From the meteorological Weissfluhjoch data, several parameters were calculated to derive </w:t>
      </w:r>
      <w:r w:rsidR="00E57B44" w:rsidRPr="009E344F">
        <w:rPr>
          <w:lang w:val="en-US"/>
        </w:rPr>
        <w:t>to</w:t>
      </w:r>
      <w:r w:rsidRPr="009E344F">
        <w:rPr>
          <w:lang w:val="en-US"/>
        </w:rPr>
        <w:t xml:space="preserve"> create the </w:t>
      </w:r>
      <w:r w:rsidRPr="009E344F">
        <w:rPr>
          <w:i/>
          <w:iCs/>
          <w:lang w:val="en-US"/>
        </w:rPr>
        <w:t>Critical Fresh Snow</w:t>
      </w:r>
      <w:r w:rsidRPr="009E344F">
        <w:rPr>
          <w:lang w:val="en-US"/>
        </w:rPr>
        <w:t xml:space="preserve"> Binary variable to use for some part of the module 2 Project.</w:t>
      </w:r>
    </w:p>
    <w:p w14:paraId="2DB527D5" w14:textId="4D30862E" w:rsidR="005C4B59" w:rsidRPr="009E344F" w:rsidRDefault="00061D30" w:rsidP="007B7941">
      <w:pPr>
        <w:jc w:val="both"/>
        <w:rPr>
          <w:lang w:val="en-US"/>
        </w:rPr>
      </w:pPr>
      <w:r w:rsidRPr="009E344F">
        <w:rPr>
          <w:lang w:val="en-US"/>
        </w:rPr>
        <w:t>Python/Jupyter notebook was used to do that and is a very interesting</w:t>
      </w:r>
      <w:r w:rsidR="005C4B59" w:rsidRPr="009E344F">
        <w:rPr>
          <w:lang w:val="en-US"/>
        </w:rPr>
        <w:t xml:space="preserve"> and </w:t>
      </w:r>
      <w:r w:rsidR="00E57B44" w:rsidRPr="009E344F">
        <w:rPr>
          <w:lang w:val="en-US"/>
        </w:rPr>
        <w:t>user-friendly</w:t>
      </w:r>
      <w:r w:rsidRPr="009E344F">
        <w:rPr>
          <w:lang w:val="en-US"/>
        </w:rPr>
        <w:t xml:space="preserve"> tool for data collection, processing and pre-analysis.</w:t>
      </w:r>
    </w:p>
    <w:p w14:paraId="23B070E2" w14:textId="08809CF4" w:rsidR="00830181" w:rsidRDefault="005C4B59" w:rsidP="007B7941">
      <w:pPr>
        <w:jc w:val="both"/>
      </w:pPr>
      <w:r w:rsidRPr="009E344F">
        <w:t xml:space="preserve">Some recording mistakes were found in the </w:t>
      </w:r>
      <w:r w:rsidRPr="009E344F">
        <w:rPr>
          <w:b/>
          <w:bCs/>
        </w:rPr>
        <w:t>Date</w:t>
      </w:r>
      <w:r w:rsidRPr="009E344F">
        <w:t xml:space="preserve"> parameter of the recorded avalanche by cross-checking with meteorological snow fall (more on how this was done is explained in comments in the Avalanches.ipynb and Meteo.ipynb files), but overall the data quality is good.</w:t>
      </w:r>
    </w:p>
    <w:p w14:paraId="4911DF1B" w14:textId="4DA8FDED" w:rsidR="00E8097F" w:rsidRDefault="00E8097F" w:rsidP="007B7941">
      <w:pPr>
        <w:jc w:val="both"/>
      </w:pPr>
    </w:p>
    <w:p w14:paraId="6722553F" w14:textId="77777777" w:rsidR="00E8097F" w:rsidRPr="00830181" w:rsidRDefault="00E8097F" w:rsidP="007B7941">
      <w:pPr>
        <w:jc w:val="both"/>
      </w:pPr>
    </w:p>
    <w:p w14:paraId="1A0073AE" w14:textId="0834072C" w:rsidR="00D06F0C" w:rsidRDefault="00AF52CF" w:rsidP="007B7941">
      <w:pPr>
        <w:pStyle w:val="Titre2"/>
        <w:jc w:val="both"/>
      </w:pPr>
      <w:bookmarkStart w:id="50" w:name="_Toc53353384"/>
      <w:r>
        <w:t>Project Module 2</w:t>
      </w:r>
      <w:bookmarkEnd w:id="50"/>
    </w:p>
    <w:p w14:paraId="5D8863E9" w14:textId="77777777" w:rsidR="005C4B59" w:rsidRDefault="005C4B59" w:rsidP="007B7941">
      <w:pPr>
        <w:pBdr>
          <w:top w:val="nil"/>
          <w:left w:val="nil"/>
          <w:bottom w:val="nil"/>
          <w:right w:val="nil"/>
          <w:between w:val="nil"/>
        </w:pBdr>
        <w:jc w:val="both"/>
        <w:rPr>
          <w:color w:val="FF0000"/>
          <w:lang w:val="en-US"/>
        </w:rPr>
      </w:pPr>
    </w:p>
    <w:p w14:paraId="47D32967" w14:textId="77777777" w:rsidR="00830181" w:rsidRDefault="00830181" w:rsidP="007B7941">
      <w:pPr>
        <w:jc w:val="both"/>
        <w:rPr>
          <w:lang w:val="en-US"/>
        </w:rPr>
      </w:pPr>
    </w:p>
    <w:p w14:paraId="10E8BA58" w14:textId="635826BE" w:rsidR="009E344F" w:rsidRPr="009E344F" w:rsidRDefault="009E344F" w:rsidP="007B7941">
      <w:pPr>
        <w:jc w:val="both"/>
        <w:rPr>
          <w:lang w:val="en-US"/>
        </w:rPr>
      </w:pPr>
      <w:r>
        <w:rPr>
          <w:lang w:val="en-US"/>
        </w:rPr>
        <w:t xml:space="preserve">The </w:t>
      </w:r>
      <w:r w:rsidRPr="009E344F">
        <w:rPr>
          <w:lang w:val="en-US"/>
        </w:rPr>
        <w:t>Number of avalanche</w:t>
      </w:r>
      <w:r>
        <w:rPr>
          <w:lang w:val="en-US"/>
        </w:rPr>
        <w:t>s</w:t>
      </w:r>
      <w:r w:rsidRPr="009E344F">
        <w:rPr>
          <w:lang w:val="en-US"/>
        </w:rPr>
        <w:t xml:space="preserve"> per day</w:t>
      </w:r>
      <w:r>
        <w:rPr>
          <w:lang w:val="en-US"/>
        </w:rPr>
        <w:t xml:space="preserve"> increases with the avalanche danger level and this is consistent with the definition of the </w:t>
      </w:r>
      <w:r w:rsidRPr="009E344F">
        <w:rPr>
          <w:lang w:val="en-US"/>
        </w:rPr>
        <w:t>European avalanche danger level</w:t>
      </w:r>
      <w:r>
        <w:rPr>
          <w:lang w:val="en-US"/>
        </w:rPr>
        <w:t>.</w:t>
      </w:r>
    </w:p>
    <w:p w14:paraId="6472D3BB" w14:textId="66856087" w:rsidR="009E344F" w:rsidRPr="009E344F" w:rsidRDefault="009E344F" w:rsidP="007B7941">
      <w:pPr>
        <w:jc w:val="both"/>
        <w:rPr>
          <w:lang w:val="en-US"/>
        </w:rPr>
      </w:pPr>
      <w:r w:rsidRPr="009E344F">
        <w:rPr>
          <w:lang w:val="en-US"/>
        </w:rPr>
        <w:t>The</w:t>
      </w:r>
      <w:r w:rsidR="00830181">
        <w:rPr>
          <w:lang w:val="en-US"/>
        </w:rPr>
        <w:t xml:space="preserve"> created Binary variable</w:t>
      </w:r>
      <w:r>
        <w:rPr>
          <w:i/>
          <w:iCs/>
          <w:lang w:val="en-US"/>
        </w:rPr>
        <w:t xml:space="preserve"> </w:t>
      </w:r>
      <w:r w:rsidRPr="009E344F">
        <w:rPr>
          <w:i/>
          <w:iCs/>
          <w:lang w:val="en-US"/>
        </w:rPr>
        <w:t>Critical Fresh Snow</w:t>
      </w:r>
      <w:r w:rsidRPr="009E344F">
        <w:rPr>
          <w:lang w:val="en-US"/>
        </w:rPr>
        <w:t xml:space="preserve"> (with wind/temperature</w:t>
      </w:r>
      <w:r>
        <w:rPr>
          <w:lang w:val="en-US"/>
        </w:rPr>
        <w:t xml:space="preserve"> parameter</w:t>
      </w:r>
      <w:r w:rsidRPr="009E344F">
        <w:rPr>
          <w:lang w:val="en-US"/>
        </w:rPr>
        <w:t>)</w:t>
      </w:r>
      <w:r>
        <w:rPr>
          <w:lang w:val="en-US"/>
        </w:rPr>
        <w:t xml:space="preserve">  </w:t>
      </w:r>
      <w:r w:rsidR="00830181">
        <w:rPr>
          <w:lang w:val="en-US"/>
        </w:rPr>
        <w:t xml:space="preserve">was </w:t>
      </w:r>
      <w:r>
        <w:rPr>
          <w:lang w:val="en-US"/>
        </w:rPr>
        <w:t xml:space="preserve">used to </w:t>
      </w:r>
      <w:r w:rsidR="00830181">
        <w:rPr>
          <w:lang w:val="en-US"/>
        </w:rPr>
        <w:t>classify</w:t>
      </w:r>
      <w:r>
        <w:rPr>
          <w:lang w:val="en-US"/>
        </w:rPr>
        <w:t xml:space="preserve"> the data </w:t>
      </w:r>
      <w:r w:rsidR="00830181">
        <w:rPr>
          <w:lang w:val="en-US"/>
        </w:rPr>
        <w:t>and it gives an indication on the</w:t>
      </w:r>
      <w:r>
        <w:rPr>
          <w:lang w:val="en-US"/>
        </w:rPr>
        <w:t xml:space="preserve"> number of avalanches </w:t>
      </w:r>
      <w:r w:rsidRPr="009E344F">
        <w:rPr>
          <w:lang w:val="en-US"/>
        </w:rPr>
        <w:t>per day</w:t>
      </w:r>
      <w:r>
        <w:rPr>
          <w:lang w:val="en-US"/>
        </w:rPr>
        <w:t xml:space="preserve">, but other LOCAL </w:t>
      </w:r>
      <w:r w:rsidRPr="009E344F">
        <w:rPr>
          <w:lang w:val="en-US"/>
        </w:rPr>
        <w:t>parameters like Snow Surface before a snow fall need</w:t>
      </w:r>
      <w:r>
        <w:rPr>
          <w:lang w:val="en-US"/>
        </w:rPr>
        <w:t>s</w:t>
      </w:r>
      <w:r w:rsidRPr="009E344F">
        <w:rPr>
          <w:lang w:val="en-US"/>
        </w:rPr>
        <w:t xml:space="preserve"> to be considered</w:t>
      </w:r>
      <w:r w:rsidR="00830181">
        <w:rPr>
          <w:lang w:val="en-US"/>
        </w:rPr>
        <w:t xml:space="preserve"> as well</w:t>
      </w:r>
    </w:p>
    <w:p w14:paraId="2D7F46D4" w14:textId="0AE84138" w:rsidR="00830181" w:rsidRDefault="00830181" w:rsidP="007B7941">
      <w:pPr>
        <w:pBdr>
          <w:top w:val="nil"/>
          <w:left w:val="nil"/>
          <w:bottom w:val="nil"/>
          <w:right w:val="nil"/>
          <w:between w:val="nil"/>
        </w:pBdr>
        <w:jc w:val="both"/>
        <w:rPr>
          <w:b/>
          <w:bCs/>
          <w:color w:val="FF0000"/>
          <w:lang w:val="en-US"/>
        </w:rPr>
      </w:pPr>
    </w:p>
    <w:p w14:paraId="0B1AAAEF" w14:textId="77777777" w:rsidR="00830181" w:rsidRDefault="00830181" w:rsidP="007B7941">
      <w:pPr>
        <w:pBdr>
          <w:top w:val="nil"/>
          <w:left w:val="nil"/>
          <w:bottom w:val="nil"/>
          <w:right w:val="nil"/>
          <w:between w:val="nil"/>
        </w:pBdr>
        <w:jc w:val="both"/>
        <w:rPr>
          <w:b/>
          <w:bCs/>
          <w:color w:val="FF0000"/>
          <w:lang w:val="en-US"/>
        </w:rPr>
      </w:pPr>
    </w:p>
    <w:p w14:paraId="24319EFA" w14:textId="743EACD1" w:rsidR="009E344F" w:rsidRPr="009E344F" w:rsidRDefault="009E344F" w:rsidP="007B7941">
      <w:pPr>
        <w:pStyle w:val="Titre2"/>
        <w:jc w:val="both"/>
        <w:rPr>
          <w:lang w:val="en-US"/>
        </w:rPr>
      </w:pPr>
      <w:bookmarkStart w:id="51" w:name="_Toc53353385"/>
      <w:r w:rsidRPr="009E344F">
        <w:rPr>
          <w:lang w:val="en-US"/>
        </w:rPr>
        <w:t>Outlook Project Module 3</w:t>
      </w:r>
      <w:bookmarkEnd w:id="51"/>
    </w:p>
    <w:p w14:paraId="020E8F45" w14:textId="588AD155" w:rsidR="00830181" w:rsidRDefault="00830181" w:rsidP="007B7941">
      <w:pPr>
        <w:pBdr>
          <w:top w:val="nil"/>
          <w:left w:val="nil"/>
          <w:bottom w:val="nil"/>
          <w:right w:val="nil"/>
          <w:between w:val="nil"/>
        </w:pBdr>
        <w:jc w:val="both"/>
        <w:rPr>
          <w:color w:val="FF0000"/>
          <w:lang w:val="en-US"/>
        </w:rPr>
      </w:pPr>
    </w:p>
    <w:p w14:paraId="31E71B3D" w14:textId="47BCD4C4" w:rsidR="00830181" w:rsidRDefault="00830181" w:rsidP="007B7941">
      <w:pPr>
        <w:jc w:val="both"/>
        <w:rPr>
          <w:lang w:val="en-US"/>
        </w:rPr>
      </w:pPr>
      <w:r>
        <w:rPr>
          <w:lang w:val="en-US"/>
        </w:rPr>
        <w:t xml:space="preserve">The aim of the Project in Module 3 is to predict Avalanche Danger Levels with Meteorological Parameters. With the combination of the data, </w:t>
      </w:r>
      <w:r w:rsidR="009E344F" w:rsidRPr="009E344F">
        <w:rPr>
          <w:lang w:val="en-US"/>
        </w:rPr>
        <w:t xml:space="preserve">699 rows </w:t>
      </w:r>
      <w:r>
        <w:rPr>
          <w:lang w:val="en-US"/>
        </w:rPr>
        <w:t xml:space="preserve">are </w:t>
      </w:r>
      <w:r w:rsidR="009E344F" w:rsidRPr="009E344F">
        <w:rPr>
          <w:lang w:val="en-US"/>
        </w:rPr>
        <w:t>available</w:t>
      </w:r>
      <w:r>
        <w:rPr>
          <w:lang w:val="en-US"/>
        </w:rPr>
        <w:t xml:space="preserve"> with meteorological parameters:</w:t>
      </w:r>
    </w:p>
    <w:p w14:paraId="01B6706F" w14:textId="147328C8" w:rsidR="00E8097F" w:rsidRDefault="00E8097F" w:rsidP="00830181">
      <w:pPr>
        <w:rPr>
          <w:b/>
          <w:bCs/>
          <w:lang w:val="en-US"/>
        </w:rPr>
      </w:pPr>
    </w:p>
    <w:p w14:paraId="20F02B11" w14:textId="77777777" w:rsidR="007B7941" w:rsidRDefault="007B7941" w:rsidP="00830181">
      <w:pPr>
        <w:rPr>
          <w:b/>
          <w:bCs/>
          <w:lang w:val="en-US"/>
        </w:rPr>
      </w:pPr>
    </w:p>
    <w:p w14:paraId="5FC92704" w14:textId="2B2D3E29" w:rsidR="009E344F" w:rsidRPr="00830181" w:rsidRDefault="00830181" w:rsidP="00E8097F">
      <w:pPr>
        <w:jc w:val="center"/>
        <w:rPr>
          <w:b/>
          <w:bCs/>
          <w:lang w:val="en-US"/>
        </w:rPr>
      </w:pPr>
      <w:r w:rsidRPr="00830181">
        <w:rPr>
          <w:b/>
          <w:bCs/>
          <w:lang w:val="en-US"/>
        </w:rPr>
        <w:t>Is there enough data to apply machine learning algorithms on this dataset?</w:t>
      </w:r>
    </w:p>
    <w:p w14:paraId="138735A6" w14:textId="38B0FDAC" w:rsidR="005C4B59" w:rsidRDefault="005C4B59" w:rsidP="00451790">
      <w:pPr>
        <w:pBdr>
          <w:top w:val="nil"/>
          <w:left w:val="nil"/>
          <w:bottom w:val="nil"/>
          <w:right w:val="nil"/>
          <w:between w:val="nil"/>
        </w:pBdr>
        <w:rPr>
          <w:color w:val="FF0000"/>
          <w:lang w:val="en-US"/>
        </w:rPr>
      </w:pPr>
    </w:p>
    <w:p w14:paraId="790088CC" w14:textId="77777777" w:rsidR="007B7941" w:rsidRDefault="007B7941" w:rsidP="00451790">
      <w:pPr>
        <w:pBdr>
          <w:top w:val="nil"/>
          <w:left w:val="nil"/>
          <w:bottom w:val="nil"/>
          <w:right w:val="nil"/>
          <w:between w:val="nil"/>
        </w:pBdr>
        <w:rPr>
          <w:color w:val="FF0000"/>
          <w:lang w:val="en-US"/>
        </w:rPr>
      </w:pPr>
    </w:p>
    <w:p w14:paraId="36D3D946" w14:textId="009810B1" w:rsidR="00830181" w:rsidRDefault="00830181" w:rsidP="00451790">
      <w:pPr>
        <w:pBdr>
          <w:top w:val="nil"/>
          <w:left w:val="nil"/>
          <w:bottom w:val="nil"/>
          <w:right w:val="nil"/>
          <w:between w:val="nil"/>
        </w:pBdr>
        <w:rPr>
          <w:color w:val="FF0000"/>
          <w:lang w:val="en-US"/>
        </w:rPr>
      </w:pPr>
      <w:r>
        <w:rPr>
          <w:noProof/>
          <w:color w:val="FF0000"/>
          <w:lang w:val="en-US"/>
        </w:rPr>
        <w:drawing>
          <wp:inline distT="0" distB="0" distL="0" distR="0" wp14:anchorId="6DA7BC43" wp14:editId="12D2AFE2">
            <wp:extent cx="6213944" cy="1660618"/>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5594" cy="1669076"/>
                    </a:xfrm>
                    <a:prstGeom prst="rect">
                      <a:avLst/>
                    </a:prstGeom>
                    <a:noFill/>
                  </pic:spPr>
                </pic:pic>
              </a:graphicData>
            </a:graphic>
          </wp:inline>
        </w:drawing>
      </w:r>
    </w:p>
    <w:p w14:paraId="128BA4E1" w14:textId="12411373" w:rsidR="002A004E" w:rsidRDefault="002A004E" w:rsidP="00D06F0C">
      <w:pPr>
        <w:pBdr>
          <w:top w:val="nil"/>
          <w:left w:val="nil"/>
          <w:bottom w:val="nil"/>
          <w:right w:val="nil"/>
          <w:between w:val="nil"/>
        </w:pBdr>
        <w:rPr>
          <w:color w:val="FF0000"/>
        </w:rPr>
      </w:pPr>
    </w:p>
    <w:p w14:paraId="0C3128B0" w14:textId="4A5ACD5F" w:rsidR="00DA2B1E" w:rsidRPr="00830181" w:rsidRDefault="00DA2B1E" w:rsidP="00830181">
      <w:pPr>
        <w:pBdr>
          <w:top w:val="nil"/>
          <w:left w:val="nil"/>
          <w:bottom w:val="nil"/>
          <w:right w:val="nil"/>
          <w:between w:val="nil"/>
        </w:pBdr>
        <w:rPr>
          <w:color w:val="FF0000"/>
        </w:rPr>
      </w:pPr>
    </w:p>
    <w:p w14:paraId="65DB781D" w14:textId="77777777" w:rsidR="00E8097F" w:rsidRDefault="00E8097F">
      <w:pPr>
        <w:spacing w:before="200" w:line="312" w:lineRule="auto"/>
        <w:rPr>
          <w:b/>
          <w:color w:val="4F81BD" w:themeColor="accent1"/>
          <w:sz w:val="24"/>
          <w:szCs w:val="28"/>
        </w:rPr>
      </w:pPr>
      <w:r>
        <w:br w:type="page"/>
      </w:r>
    </w:p>
    <w:p w14:paraId="3936EE38" w14:textId="248CE7BB" w:rsidR="005C4B59" w:rsidRDefault="004567B4" w:rsidP="009973D8">
      <w:pPr>
        <w:pStyle w:val="Titre2"/>
      </w:pPr>
      <w:bookmarkStart w:id="52" w:name="_Toc53353386"/>
      <w:r>
        <w:lastRenderedPageBreak/>
        <w:t xml:space="preserve">Broader outlook towards </w:t>
      </w:r>
      <w:r w:rsidR="009973D8">
        <w:t>“LOCAL”</w:t>
      </w:r>
      <w:r>
        <w:t xml:space="preserve"> Avalanche Danger Level Prediction</w:t>
      </w:r>
      <w:bookmarkEnd w:id="52"/>
    </w:p>
    <w:p w14:paraId="7CC556C4" w14:textId="77777777" w:rsidR="007B7941" w:rsidRDefault="007B7941" w:rsidP="009973D8"/>
    <w:p w14:paraId="7DA19B13" w14:textId="2F9BE354" w:rsidR="004567B4" w:rsidRDefault="004567B4" w:rsidP="007B7941">
      <w:pPr>
        <w:jc w:val="both"/>
      </w:pPr>
      <w:r>
        <w:t xml:space="preserve">Currently </w:t>
      </w:r>
      <w:r w:rsidR="009973D8">
        <w:t xml:space="preserve">REGIONAL </w:t>
      </w:r>
      <w:r>
        <w:t>avalanche prediction is publish</w:t>
      </w:r>
      <w:r w:rsidR="009973D8">
        <w:t>ed</w:t>
      </w:r>
      <w:r>
        <w:t xml:space="preserve"> by the SLF on a daily basis.</w:t>
      </w:r>
    </w:p>
    <w:p w14:paraId="5E3C8551" w14:textId="4593C485" w:rsidR="009973D8" w:rsidRDefault="005C4B59" w:rsidP="007B7941">
      <w:pPr>
        <w:jc w:val="both"/>
      </w:pPr>
      <w:r w:rsidRPr="005C4B59">
        <w:t xml:space="preserve">No GPS coordinates </w:t>
      </w:r>
      <w:r w:rsidR="00E8097F">
        <w:t>were</w:t>
      </w:r>
      <w:r w:rsidRPr="005C4B59">
        <w:t xml:space="preserve"> recorded in the</w:t>
      </w:r>
      <w:r w:rsidR="00E8097F">
        <w:t xml:space="preserve"> used</w:t>
      </w:r>
      <w:r w:rsidRPr="005C4B59">
        <w:t xml:space="preserve"> </w:t>
      </w:r>
      <w:r w:rsidR="004567B4">
        <w:t xml:space="preserve">Davos </w:t>
      </w:r>
      <w:r w:rsidRPr="005C4B59">
        <w:t>avalanche dataset</w:t>
      </w:r>
      <w:r>
        <w:t>. Having dataset</w:t>
      </w:r>
      <w:r w:rsidR="004567B4">
        <w:t>s</w:t>
      </w:r>
      <w:r>
        <w:t xml:space="preserve"> of recorded avalanche</w:t>
      </w:r>
      <w:r w:rsidR="004567B4">
        <w:t>s</w:t>
      </w:r>
      <w:r>
        <w:t xml:space="preserve"> with </w:t>
      </w:r>
      <w:r w:rsidR="00E8097F">
        <w:t>their</w:t>
      </w:r>
      <w:r w:rsidR="001F43FB">
        <w:t xml:space="preserve"> </w:t>
      </w:r>
      <w:r>
        <w:t>GPS coordinate</w:t>
      </w:r>
      <w:r w:rsidR="00E8097F">
        <w:t>s</w:t>
      </w:r>
      <w:r w:rsidR="004567B4">
        <w:t xml:space="preserve"> </w:t>
      </w:r>
      <w:r>
        <w:t>would</w:t>
      </w:r>
      <w:r w:rsidR="004567B4">
        <w:t xml:space="preserve"> open the possibility </w:t>
      </w:r>
      <w:r w:rsidR="009973D8">
        <w:t xml:space="preserve">to link </w:t>
      </w:r>
      <w:r w:rsidR="00E8097F">
        <w:t>not only with meteorological parameters, but as well</w:t>
      </w:r>
      <w:r w:rsidR="009973D8">
        <w:t xml:space="preserve"> </w:t>
      </w:r>
      <w:r w:rsidR="004567B4">
        <w:t>with topological information (steepness of the slope, altitude, orientation,…)</w:t>
      </w:r>
      <w:r w:rsidR="009973D8">
        <w:t xml:space="preserve">. </w:t>
      </w:r>
      <w:r w:rsidR="001F43FB">
        <w:t>As</w:t>
      </w:r>
      <w:r w:rsidR="009973D8">
        <w:t xml:space="preserve"> those</w:t>
      </w:r>
      <w:r w:rsidR="00E8097F">
        <w:t xml:space="preserve"> topological</w:t>
      </w:r>
      <w:r w:rsidR="009973D8">
        <w:t xml:space="preserve"> </w:t>
      </w:r>
      <w:r w:rsidR="00E8097F">
        <w:t xml:space="preserve">and meteorological </w:t>
      </w:r>
      <w:r w:rsidR="009973D8">
        <w:t>LOCAL parameters</w:t>
      </w:r>
      <w:r w:rsidR="004567B4">
        <w:t xml:space="preserve"> </w:t>
      </w:r>
      <w:r w:rsidR="009973D8">
        <w:t>have</w:t>
      </w:r>
      <w:r w:rsidR="004567B4">
        <w:t xml:space="preserve"> </w:t>
      </w:r>
      <w:r w:rsidR="001F43FB">
        <w:t xml:space="preserve">a </w:t>
      </w:r>
      <w:r w:rsidR="00E8097F">
        <w:t>huge</w:t>
      </w:r>
      <w:r w:rsidR="004567B4">
        <w:t xml:space="preserve"> influence on the avalanche danger</w:t>
      </w:r>
      <w:r w:rsidR="00E8097F">
        <w:t>, the availability of such information,</w:t>
      </w:r>
      <w:r w:rsidR="001F43FB">
        <w:t xml:space="preserve"> </w:t>
      </w:r>
      <w:r w:rsidR="004567B4">
        <w:t>would be a</w:t>
      </w:r>
      <w:r w:rsidR="009973D8">
        <w:t xml:space="preserve"> first step</w:t>
      </w:r>
      <w:r w:rsidR="004567B4">
        <w:t xml:space="preserve"> in order to</w:t>
      </w:r>
      <w:r w:rsidR="009973D8">
        <w:t xml:space="preserve"> </w:t>
      </w:r>
      <w:r w:rsidR="00E8097F">
        <w:t xml:space="preserve">apply machine learning algorithm for a more LOCAL </w:t>
      </w:r>
      <w:r w:rsidR="004567B4">
        <w:t xml:space="preserve">prediction of </w:t>
      </w:r>
      <w:r w:rsidR="009973D8">
        <w:t>the</w:t>
      </w:r>
      <w:r w:rsidR="001F43FB">
        <w:t xml:space="preserve"> avalanche</w:t>
      </w:r>
      <w:r w:rsidR="009973D8">
        <w:t xml:space="preserve"> danger</w:t>
      </w:r>
      <w:r w:rsidR="004567B4">
        <w:t>.</w:t>
      </w:r>
    </w:p>
    <w:p w14:paraId="43921128" w14:textId="77777777" w:rsidR="00E8097F" w:rsidRDefault="00E8097F" w:rsidP="007B7941">
      <w:pPr>
        <w:jc w:val="both"/>
      </w:pPr>
    </w:p>
    <w:p w14:paraId="0AC0C7FA" w14:textId="63F192A6" w:rsidR="004567B4" w:rsidRDefault="00E8097F" w:rsidP="007B7941">
      <w:pPr>
        <w:jc w:val="both"/>
      </w:pPr>
      <w:r>
        <w:t xml:space="preserve">Documents, </w:t>
      </w:r>
      <w:r w:rsidR="004567B4">
        <w:t>Tools</w:t>
      </w:r>
      <w:r w:rsidR="007B7941">
        <w:t>, Data</w:t>
      </w:r>
      <w:r w:rsidR="004567B4">
        <w:t xml:space="preserve"> and</w:t>
      </w:r>
      <w:r w:rsidR="00E26B01">
        <w:t xml:space="preserve"> the WHITE RISK app </w:t>
      </w:r>
      <w:r w:rsidR="00E26B01" w:rsidRPr="00E26B01">
        <w:rPr>
          <w:b/>
          <w:bCs/>
        </w:rPr>
        <w:t>[5]</w:t>
      </w:r>
      <w:r w:rsidR="00E26B01">
        <w:t xml:space="preserve"> (screen shots in FIGURE 13. below), </w:t>
      </w:r>
      <w:r w:rsidR="001F43FB">
        <w:t>developed</w:t>
      </w:r>
      <w:r w:rsidR="004567B4">
        <w:t xml:space="preserve"> by the </w:t>
      </w:r>
      <w:r w:rsidR="00E26B01" w:rsidRPr="00E26B01">
        <w:t>Institute for Snow and Avalanche Research, Davos</w:t>
      </w:r>
      <w:r w:rsidR="00E26B01">
        <w:t xml:space="preserve"> (SLF) is a good first step towards </w:t>
      </w:r>
      <w:r w:rsidR="004567B4">
        <w:t>this</w:t>
      </w:r>
      <w:r>
        <w:t xml:space="preserve"> broader</w:t>
      </w:r>
      <w:r w:rsidR="004567B4">
        <w:t xml:space="preserve"> objective</w:t>
      </w:r>
      <w:r w:rsidR="009973D8">
        <w:t xml:space="preserve"> and</w:t>
      </w:r>
      <w:r>
        <w:t xml:space="preserve"> are of great support for</w:t>
      </w:r>
      <w:r w:rsidR="009973D8">
        <w:t xml:space="preserve"> the people</w:t>
      </w:r>
      <w:r>
        <w:t xml:space="preserve"> that want</w:t>
      </w:r>
      <w:r w:rsidR="009973D8">
        <w:t xml:space="preserve"> to stay safe in the mountain.</w:t>
      </w:r>
    </w:p>
    <w:p w14:paraId="20C47706" w14:textId="399E86B4" w:rsidR="005C4B59" w:rsidRDefault="005C4B59" w:rsidP="005C4B59">
      <w:pPr>
        <w:pStyle w:val="Paragraphedeliste"/>
        <w:pBdr>
          <w:top w:val="nil"/>
          <w:left w:val="nil"/>
          <w:bottom w:val="nil"/>
          <w:right w:val="nil"/>
          <w:between w:val="nil"/>
        </w:pBdr>
        <w:rPr>
          <w:color w:val="FF0000"/>
          <w:lang w:val="en-US"/>
        </w:rPr>
      </w:pPr>
      <w:r w:rsidRPr="00451790">
        <w:rPr>
          <w:color w:val="FF0000"/>
          <w:lang w:val="en-US"/>
        </w:rPr>
        <w:t xml:space="preserve"> </w:t>
      </w:r>
    </w:p>
    <w:p w14:paraId="084B04EC" w14:textId="7C7F3632" w:rsidR="001F43FB" w:rsidRDefault="001F43FB" w:rsidP="005C4B59">
      <w:pPr>
        <w:pStyle w:val="Paragraphedeliste"/>
        <w:pBdr>
          <w:top w:val="nil"/>
          <w:left w:val="nil"/>
          <w:bottom w:val="nil"/>
          <w:right w:val="nil"/>
          <w:between w:val="nil"/>
        </w:pBdr>
        <w:rPr>
          <w:color w:val="FF0000"/>
          <w:lang w:val="en-US"/>
        </w:rPr>
      </w:pPr>
    </w:p>
    <w:p w14:paraId="32D1A8F4" w14:textId="3B65A2BF" w:rsidR="00E8097F" w:rsidRPr="00451790" w:rsidRDefault="00E8097F" w:rsidP="007B7941">
      <w:pPr>
        <w:pStyle w:val="Paragraphedeliste"/>
        <w:pBdr>
          <w:top w:val="nil"/>
          <w:left w:val="nil"/>
          <w:bottom w:val="nil"/>
          <w:right w:val="nil"/>
          <w:between w:val="nil"/>
        </w:pBdr>
        <w:jc w:val="center"/>
        <w:rPr>
          <w:color w:val="FF0000"/>
          <w:lang w:val="en-US"/>
        </w:rPr>
      </w:pPr>
      <w:r>
        <w:rPr>
          <w:noProof/>
          <w:color w:val="FF0000"/>
          <w:lang w:val="en-US"/>
        </w:rPr>
        <w:drawing>
          <wp:inline distT="0" distB="0" distL="0" distR="0" wp14:anchorId="0A937715" wp14:editId="738FD152">
            <wp:extent cx="4253640" cy="2770071"/>
            <wp:effectExtent l="19050" t="19050" r="13970" b="1143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45">
                      <a:extLst>
                        <a:ext uri="{28A0092B-C50C-407E-A947-70E740481C1C}">
                          <a14:useLocalDpi xmlns:a14="http://schemas.microsoft.com/office/drawing/2010/main" val="0"/>
                        </a:ext>
                      </a:extLst>
                    </a:blip>
                    <a:stretch>
                      <a:fillRect/>
                    </a:stretch>
                  </pic:blipFill>
                  <pic:spPr>
                    <a:xfrm>
                      <a:off x="0" y="0"/>
                      <a:ext cx="4272849" cy="2782580"/>
                    </a:xfrm>
                    <a:prstGeom prst="rect">
                      <a:avLst/>
                    </a:prstGeom>
                    <a:ln>
                      <a:solidFill>
                        <a:schemeClr val="tx2"/>
                      </a:solidFill>
                    </a:ln>
                  </pic:spPr>
                </pic:pic>
              </a:graphicData>
            </a:graphic>
          </wp:inline>
        </w:drawing>
      </w:r>
    </w:p>
    <w:p w14:paraId="2C16D34F" w14:textId="2ACA8156" w:rsidR="005C4B59" w:rsidRPr="00DA2B1E" w:rsidRDefault="005C4B59" w:rsidP="005C4B59">
      <w:pPr>
        <w:pStyle w:val="Paragraphedeliste"/>
        <w:pBdr>
          <w:top w:val="nil"/>
          <w:left w:val="nil"/>
          <w:bottom w:val="nil"/>
          <w:right w:val="nil"/>
          <w:between w:val="nil"/>
        </w:pBdr>
        <w:ind w:left="1440"/>
        <w:rPr>
          <w:color w:val="FF0000"/>
          <w:lang w:val="en-US"/>
        </w:rPr>
      </w:pPr>
      <w:r w:rsidRPr="00451790">
        <w:rPr>
          <w:noProof/>
          <w:color w:val="FF0000"/>
          <w:lang w:val="en-US"/>
        </w:rPr>
        <w:t xml:space="preserve"> </w:t>
      </w:r>
      <w:r>
        <w:rPr>
          <w:noProof/>
          <w:color w:val="FF0000"/>
          <w:lang w:val="en-US"/>
        </w:rPr>
        <w:t xml:space="preserve">       </w:t>
      </w:r>
    </w:p>
    <w:p w14:paraId="44C8BFCC" w14:textId="77777777" w:rsidR="007B7941" w:rsidRDefault="007B7941" w:rsidP="007B7941">
      <w:pPr>
        <w:rPr>
          <w:noProof/>
        </w:rPr>
      </w:pPr>
      <w:r>
        <w:rPr>
          <w:noProof/>
        </w:rPr>
        <w:drawing>
          <wp:inline distT="0" distB="0" distL="0" distR="0" wp14:anchorId="63C2E214" wp14:editId="4667F2A8">
            <wp:extent cx="1676304" cy="2982750"/>
            <wp:effectExtent l="19050" t="19050" r="19685" b="273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46">
                      <a:extLst>
                        <a:ext uri="{28A0092B-C50C-407E-A947-70E740481C1C}">
                          <a14:useLocalDpi xmlns:a14="http://schemas.microsoft.com/office/drawing/2010/main" val="0"/>
                        </a:ext>
                      </a:extLst>
                    </a:blip>
                    <a:stretch>
                      <a:fillRect/>
                    </a:stretch>
                  </pic:blipFill>
                  <pic:spPr>
                    <a:xfrm>
                      <a:off x="0" y="0"/>
                      <a:ext cx="1692023" cy="3010720"/>
                    </a:xfrm>
                    <a:prstGeom prst="rect">
                      <a:avLst/>
                    </a:prstGeom>
                    <a:ln>
                      <a:solidFill>
                        <a:schemeClr val="tx2"/>
                      </a:solidFill>
                    </a:ln>
                  </pic:spPr>
                </pic:pic>
              </a:graphicData>
            </a:graphic>
          </wp:inline>
        </w:drawing>
      </w:r>
      <w:r>
        <w:rPr>
          <w:noProof/>
        </w:rPr>
        <w:t xml:space="preserve">       </w:t>
      </w:r>
      <w:r>
        <w:rPr>
          <w:noProof/>
        </w:rPr>
        <w:drawing>
          <wp:inline distT="0" distB="0" distL="0" distR="0" wp14:anchorId="352B2F85" wp14:editId="0639678D">
            <wp:extent cx="1682529" cy="2993827"/>
            <wp:effectExtent l="19050" t="19050" r="13335" b="1651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47">
                      <a:extLst>
                        <a:ext uri="{28A0092B-C50C-407E-A947-70E740481C1C}">
                          <a14:useLocalDpi xmlns:a14="http://schemas.microsoft.com/office/drawing/2010/main" val="0"/>
                        </a:ext>
                      </a:extLst>
                    </a:blip>
                    <a:stretch>
                      <a:fillRect/>
                    </a:stretch>
                  </pic:blipFill>
                  <pic:spPr>
                    <a:xfrm>
                      <a:off x="0" y="0"/>
                      <a:ext cx="1705498" cy="3034697"/>
                    </a:xfrm>
                    <a:prstGeom prst="rect">
                      <a:avLst/>
                    </a:prstGeom>
                    <a:ln>
                      <a:solidFill>
                        <a:schemeClr val="tx2"/>
                      </a:solidFill>
                    </a:ln>
                  </pic:spPr>
                </pic:pic>
              </a:graphicData>
            </a:graphic>
          </wp:inline>
        </w:drawing>
      </w:r>
      <w:r>
        <w:rPr>
          <w:noProof/>
        </w:rPr>
        <w:t xml:space="preserve">       </w:t>
      </w:r>
      <w:r>
        <w:rPr>
          <w:noProof/>
        </w:rPr>
        <w:drawing>
          <wp:inline distT="0" distB="0" distL="0" distR="0" wp14:anchorId="5282C321" wp14:editId="1E02A086">
            <wp:extent cx="2281748" cy="2984898"/>
            <wp:effectExtent l="19050" t="19050" r="23495" b="254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88120" cy="2993234"/>
                    </a:xfrm>
                    <a:prstGeom prst="rect">
                      <a:avLst/>
                    </a:prstGeom>
                    <a:ln>
                      <a:solidFill>
                        <a:schemeClr val="tx2"/>
                      </a:solidFill>
                    </a:ln>
                  </pic:spPr>
                </pic:pic>
              </a:graphicData>
            </a:graphic>
          </wp:inline>
        </w:drawing>
      </w:r>
    </w:p>
    <w:p w14:paraId="1AE21661" w14:textId="1D28E4FF" w:rsidR="007B7941" w:rsidRPr="007B7941" w:rsidRDefault="007B7941" w:rsidP="007B7941">
      <w:pPr>
        <w:pStyle w:val="Citation"/>
        <w:ind w:left="0"/>
        <w:rPr>
          <w:smallCaps/>
          <w:color w:val="5A5A5A" w:themeColor="text1" w:themeTint="A5"/>
        </w:rPr>
      </w:pPr>
      <w:r>
        <w:rPr>
          <w:rStyle w:val="Rfrencelgre"/>
        </w:rPr>
        <w:t>FIGURE 13.: Screen Shots from the White Risk app</w:t>
      </w:r>
      <w:r>
        <w:br w:type="page"/>
      </w:r>
    </w:p>
    <w:p w14:paraId="0000006E" w14:textId="563A6FDB" w:rsidR="00787844" w:rsidRDefault="00AA44E1">
      <w:pPr>
        <w:pStyle w:val="Titre1"/>
      </w:pPr>
      <w:bookmarkStart w:id="53" w:name="_Toc53353387"/>
      <w:r>
        <w:lastRenderedPageBreak/>
        <w:t xml:space="preserve">11. </w:t>
      </w:r>
      <w:r w:rsidR="001027A8">
        <w:t>Acknowledgements</w:t>
      </w:r>
      <w:bookmarkEnd w:id="53"/>
    </w:p>
    <w:p w14:paraId="69BD091F" w14:textId="77777777" w:rsidR="00AA44E1" w:rsidRDefault="00AA44E1"/>
    <w:p w14:paraId="0F8B8D33" w14:textId="6CFFF627" w:rsidR="00A866C8" w:rsidRDefault="00AA44E1" w:rsidP="00AA44E1">
      <w:r>
        <w:t>I would like to thank the Institu</w:t>
      </w:r>
      <w:r w:rsidR="005B1F12">
        <w:t>t</w:t>
      </w:r>
      <w:r>
        <w:t>e for Snow and Avalanche Research</w:t>
      </w:r>
      <w:r w:rsidR="00DD4FCE">
        <w:t xml:space="preserve">, Davos, </w:t>
      </w:r>
      <w:r>
        <w:t>as the information available on its website</w:t>
      </w:r>
      <w:r w:rsidR="00DD4FCE">
        <w:t xml:space="preserve"> (</w:t>
      </w:r>
      <w:hyperlink r:id="rId49" w:history="1">
        <w:r w:rsidR="00DD4FCE" w:rsidRPr="006503B9">
          <w:rPr>
            <w:rStyle w:val="Lienhypertexte"/>
            <w:sz w:val="16"/>
            <w:szCs w:val="18"/>
          </w:rPr>
          <w:t>https://www.slf.ch/en/index.html</w:t>
        </w:r>
      </w:hyperlink>
      <w:r w:rsidR="00DD4FCE">
        <w:t>)</w:t>
      </w:r>
      <w:r>
        <w:t xml:space="preserve"> is very accurate, well presented and interesting. T</w:t>
      </w:r>
      <w:r w:rsidR="00734C94">
        <w:t xml:space="preserve">his information </w:t>
      </w:r>
      <w:r w:rsidR="00DD4FCE">
        <w:t xml:space="preserve">as well as the WHITE RISK app, </w:t>
      </w:r>
      <w:r w:rsidR="00734C94">
        <w:t xml:space="preserve">was not </w:t>
      </w:r>
      <w:r w:rsidR="00D71672">
        <w:t>only of</w:t>
      </w:r>
      <w:r>
        <w:t xml:space="preserve"> great help for this </w:t>
      </w:r>
      <w:r w:rsidR="00D71672">
        <w:t>project</w:t>
      </w:r>
      <w:r>
        <w:t xml:space="preserve">, but also for </w:t>
      </w:r>
      <w:r w:rsidR="00F05F0B">
        <w:t xml:space="preserve">acquiring </w:t>
      </w:r>
      <w:r>
        <w:t xml:space="preserve">knowledge </w:t>
      </w:r>
      <w:r w:rsidR="00DB4379">
        <w:t>to minimize the risk when going ski touring.</w:t>
      </w:r>
    </w:p>
    <w:p w14:paraId="6488D53C" w14:textId="77777777" w:rsidR="00DD4FCE" w:rsidRDefault="00DD4FCE" w:rsidP="00AA44E1"/>
    <w:p w14:paraId="41706406" w14:textId="28EB2A8B" w:rsidR="00061D30" w:rsidRPr="00D71672" w:rsidRDefault="00061D30" w:rsidP="00AA44E1">
      <w:r>
        <w:t>I would like to thank as well</w:t>
      </w:r>
      <w:r w:rsidR="00DD4FCE">
        <w:t xml:space="preserve"> Fanny Viret and </w:t>
      </w:r>
      <w:r>
        <w:t>my classmate Al</w:t>
      </w:r>
      <w:r w:rsidR="00DD4FCE">
        <w:t>f</w:t>
      </w:r>
      <w:r>
        <w:t>onso</w:t>
      </w:r>
      <w:r w:rsidR="00DD4FCE">
        <w:t xml:space="preserve"> Garcia Miguel</w:t>
      </w:r>
      <w:r>
        <w:t xml:space="preserve">, for helping me in the review of </w:t>
      </w:r>
      <w:r w:rsidR="00DD4FCE">
        <w:t>this</w:t>
      </w:r>
      <w:r>
        <w:t xml:space="preserve"> project.</w:t>
      </w:r>
    </w:p>
    <w:p w14:paraId="00000072" w14:textId="75E7937D" w:rsidR="00787844" w:rsidRDefault="00AA44E1">
      <w:pPr>
        <w:pStyle w:val="Titre1"/>
        <w:pBdr>
          <w:top w:val="nil"/>
          <w:left w:val="nil"/>
          <w:bottom w:val="nil"/>
          <w:right w:val="nil"/>
          <w:between w:val="nil"/>
        </w:pBdr>
      </w:pPr>
      <w:bookmarkStart w:id="54" w:name="_Toc53353388"/>
      <w:r>
        <w:t xml:space="preserve">12. </w:t>
      </w:r>
      <w:r w:rsidR="001027A8">
        <w:t>References</w:t>
      </w:r>
      <w:bookmarkEnd w:id="54"/>
      <w:r w:rsidR="001027A8">
        <w:t xml:space="preserve"> </w:t>
      </w:r>
    </w:p>
    <w:p w14:paraId="091A8556" w14:textId="25FBE528" w:rsidR="00DA3F0D" w:rsidRDefault="00DA3F0D" w:rsidP="00DA3F0D"/>
    <w:p w14:paraId="4653667A" w14:textId="465A9CB0" w:rsidR="00A866C8" w:rsidRPr="00945689" w:rsidRDefault="001027A8" w:rsidP="003D0DFB">
      <w:pPr>
        <w:pStyle w:val="Bibliographie"/>
        <w:ind w:left="720" w:hanging="720"/>
        <w:rPr>
          <w:b/>
          <w:bCs/>
          <w:sz w:val="16"/>
          <w:szCs w:val="16"/>
        </w:rPr>
      </w:pPr>
      <w:r w:rsidRPr="00945689">
        <w:rPr>
          <w:b/>
          <w:bCs/>
          <w:sz w:val="16"/>
          <w:szCs w:val="16"/>
        </w:rPr>
        <w:t>[1]</w:t>
      </w:r>
      <w:r w:rsidR="00945689">
        <w:rPr>
          <w:sz w:val="16"/>
          <w:szCs w:val="16"/>
        </w:rPr>
        <w:t xml:space="preserve"> </w:t>
      </w:r>
      <w:r w:rsidR="008A78AA" w:rsidRPr="00945689">
        <w:rPr>
          <w:b/>
          <w:bCs/>
          <w:sz w:val="16"/>
          <w:szCs w:val="16"/>
        </w:rPr>
        <w:t>Leaflet</w:t>
      </w:r>
      <w:r w:rsidR="00A866C8" w:rsidRPr="00945689">
        <w:rPr>
          <w:b/>
          <w:bCs/>
          <w:sz w:val="16"/>
          <w:szCs w:val="16"/>
        </w:rPr>
        <w:tab/>
      </w:r>
      <w:r w:rsidR="00A866C8" w:rsidRPr="00945689">
        <w:rPr>
          <w:sz w:val="16"/>
          <w:szCs w:val="16"/>
        </w:rPr>
        <w:tab/>
      </w:r>
      <w:r w:rsidR="00A866C8" w:rsidRPr="00945689">
        <w:rPr>
          <w:b/>
          <w:bCs/>
          <w:sz w:val="16"/>
          <w:szCs w:val="16"/>
        </w:rPr>
        <w:t>“Caution Avalanches”</w:t>
      </w:r>
    </w:p>
    <w:p w14:paraId="52B8E67E" w14:textId="61AA16DD" w:rsidR="008A78AA" w:rsidRPr="00945689" w:rsidRDefault="005131F6" w:rsidP="00945689">
      <w:pPr>
        <w:pStyle w:val="Bibliographie"/>
        <w:ind w:left="1440" w:firstLine="720"/>
        <w:rPr>
          <w:noProof/>
          <w:sz w:val="16"/>
          <w:szCs w:val="16"/>
          <w:lang w:val="en-US"/>
        </w:rPr>
      </w:pPr>
      <w:r w:rsidRPr="00945689">
        <w:rPr>
          <w:sz w:val="16"/>
          <w:szCs w:val="16"/>
        </w:rPr>
        <w:t>Leaflet p</w:t>
      </w:r>
      <w:r w:rsidR="008A78AA" w:rsidRPr="00945689">
        <w:rPr>
          <w:sz w:val="16"/>
          <w:szCs w:val="16"/>
        </w:rPr>
        <w:t xml:space="preserve">ublished by the </w:t>
      </w:r>
      <w:r w:rsidR="003D0DFB" w:rsidRPr="00945689">
        <w:rPr>
          <w:sz w:val="16"/>
          <w:szCs w:val="16"/>
        </w:rPr>
        <w:t>SLF, Institu</w:t>
      </w:r>
      <w:r w:rsidR="003D0DFB" w:rsidRPr="00945689">
        <w:rPr>
          <w:noProof/>
          <w:sz w:val="16"/>
          <w:szCs w:val="16"/>
          <w:lang w:val="en-US"/>
        </w:rPr>
        <w:t>te for Snow and Avalanche Research, Davos</w:t>
      </w:r>
    </w:p>
    <w:p w14:paraId="72925D66" w14:textId="178A5347" w:rsidR="008A78AA" w:rsidRPr="00945689" w:rsidRDefault="00765E85" w:rsidP="00945689">
      <w:pPr>
        <w:pStyle w:val="Bibliographie"/>
        <w:ind w:left="1440" w:firstLine="720"/>
        <w:rPr>
          <w:noProof/>
          <w:sz w:val="16"/>
          <w:szCs w:val="16"/>
          <w:lang w:val="en-US"/>
        </w:rPr>
      </w:pPr>
      <w:hyperlink r:id="rId50" w:history="1">
        <w:r w:rsidR="00945689" w:rsidRPr="00DC6D24">
          <w:rPr>
            <w:rStyle w:val="Lienhypertexte"/>
            <w:noProof/>
            <w:sz w:val="16"/>
            <w:szCs w:val="16"/>
            <w:lang w:val="en-US"/>
          </w:rPr>
          <w:t>https://www.slf.ch/en/publicationssearch/books-and-brochures.html</w:t>
        </w:r>
      </w:hyperlink>
    </w:p>
    <w:p w14:paraId="312E2DA5" w14:textId="67465BEE" w:rsidR="00A866C8" w:rsidRPr="00945689" w:rsidRDefault="00A866C8" w:rsidP="00BB0B5D">
      <w:pPr>
        <w:pBdr>
          <w:top w:val="nil"/>
          <w:left w:val="nil"/>
          <w:bottom w:val="nil"/>
          <w:right w:val="nil"/>
          <w:between w:val="nil"/>
        </w:pBdr>
        <w:rPr>
          <w:sz w:val="16"/>
          <w:szCs w:val="16"/>
        </w:rPr>
      </w:pPr>
    </w:p>
    <w:p w14:paraId="2617B7FF" w14:textId="02F2CA6E" w:rsidR="007C0509" w:rsidRPr="00945689" w:rsidRDefault="007C0509" w:rsidP="007C0509">
      <w:pPr>
        <w:pStyle w:val="Bibliographie"/>
        <w:ind w:left="720" w:hanging="720"/>
        <w:rPr>
          <w:b/>
          <w:bCs/>
          <w:sz w:val="16"/>
          <w:szCs w:val="16"/>
          <w:lang w:val="fr-CH"/>
        </w:rPr>
      </w:pPr>
      <w:r w:rsidRPr="00945689">
        <w:rPr>
          <w:b/>
          <w:bCs/>
          <w:sz w:val="16"/>
          <w:szCs w:val="16"/>
          <w:lang w:val="fr-CH"/>
        </w:rPr>
        <w:t>[2]</w:t>
      </w:r>
      <w:r w:rsidR="00945689">
        <w:rPr>
          <w:sz w:val="16"/>
          <w:szCs w:val="16"/>
          <w:lang w:val="fr-CH"/>
        </w:rPr>
        <w:t xml:space="preserve"> </w:t>
      </w:r>
      <w:r w:rsidRPr="00945689">
        <w:rPr>
          <w:b/>
          <w:bCs/>
          <w:sz w:val="16"/>
          <w:szCs w:val="16"/>
          <w:lang w:val="fr-CH"/>
        </w:rPr>
        <w:t>Webpage</w:t>
      </w:r>
      <w:r w:rsidRPr="00945689">
        <w:rPr>
          <w:b/>
          <w:bCs/>
          <w:sz w:val="16"/>
          <w:szCs w:val="16"/>
          <w:lang w:val="fr-CH"/>
        </w:rPr>
        <w:tab/>
      </w:r>
      <w:r w:rsidRPr="00945689">
        <w:rPr>
          <w:sz w:val="16"/>
          <w:szCs w:val="16"/>
          <w:lang w:val="fr-CH"/>
        </w:rPr>
        <w:tab/>
      </w:r>
      <w:r w:rsidR="005131F6" w:rsidRPr="00945689">
        <w:rPr>
          <w:b/>
          <w:bCs/>
          <w:sz w:val="16"/>
          <w:szCs w:val="16"/>
          <w:lang w:val="fr-CH"/>
        </w:rPr>
        <w:t>Avalanche danger scale, European Avalanche Danger Level</w:t>
      </w:r>
    </w:p>
    <w:p w14:paraId="76FA713F" w14:textId="54FA1F46" w:rsidR="007C0509" w:rsidRPr="00945689" w:rsidRDefault="007C0509" w:rsidP="00945689">
      <w:pPr>
        <w:pStyle w:val="Bibliographie"/>
        <w:ind w:left="1440" w:firstLine="720"/>
        <w:rPr>
          <w:noProof/>
          <w:sz w:val="16"/>
          <w:szCs w:val="16"/>
          <w:lang w:val="en-US"/>
        </w:rPr>
      </w:pPr>
      <w:r w:rsidRPr="00945689">
        <w:rPr>
          <w:sz w:val="16"/>
          <w:szCs w:val="16"/>
        </w:rPr>
        <w:t>SLF, Institu</w:t>
      </w:r>
      <w:r w:rsidRPr="00945689">
        <w:rPr>
          <w:noProof/>
          <w:sz w:val="16"/>
          <w:szCs w:val="16"/>
          <w:lang w:val="en-US"/>
        </w:rPr>
        <w:t>te for Snow and Avalanche Research, Davos</w:t>
      </w:r>
    </w:p>
    <w:p w14:paraId="28F8BE66" w14:textId="44C1A2A8" w:rsidR="007C0509" w:rsidRPr="00945689" w:rsidRDefault="00765E85" w:rsidP="00945689">
      <w:pPr>
        <w:pBdr>
          <w:top w:val="nil"/>
          <w:left w:val="nil"/>
          <w:bottom w:val="nil"/>
          <w:right w:val="nil"/>
          <w:between w:val="nil"/>
        </w:pBdr>
        <w:ind w:left="1440" w:firstLine="720"/>
        <w:rPr>
          <w:sz w:val="16"/>
          <w:szCs w:val="16"/>
        </w:rPr>
      </w:pPr>
      <w:hyperlink r:id="rId51" w:history="1">
        <w:r w:rsidR="00945689" w:rsidRPr="00DC6D24">
          <w:rPr>
            <w:rStyle w:val="Lienhypertexte"/>
            <w:sz w:val="16"/>
            <w:szCs w:val="16"/>
          </w:rPr>
          <w:t>https://www.slf.ch/en/avalanche-bulletin-and-snow-situation/about-the-avalanche-bulletin/danger-levels.html</w:t>
        </w:r>
      </w:hyperlink>
    </w:p>
    <w:p w14:paraId="6854AF19" w14:textId="77777777" w:rsidR="005131F6" w:rsidRPr="00945689" w:rsidRDefault="005131F6" w:rsidP="00BB0B5D">
      <w:pPr>
        <w:pBdr>
          <w:top w:val="nil"/>
          <w:left w:val="nil"/>
          <w:bottom w:val="nil"/>
          <w:right w:val="nil"/>
          <w:between w:val="nil"/>
        </w:pBdr>
        <w:rPr>
          <w:sz w:val="16"/>
          <w:szCs w:val="16"/>
        </w:rPr>
      </w:pPr>
    </w:p>
    <w:p w14:paraId="17AD60FB" w14:textId="77777777" w:rsidR="003F766B" w:rsidRPr="00945689" w:rsidRDefault="003F766B" w:rsidP="00BB0B5D">
      <w:pPr>
        <w:pBdr>
          <w:top w:val="nil"/>
          <w:left w:val="nil"/>
          <w:bottom w:val="nil"/>
          <w:right w:val="nil"/>
          <w:between w:val="nil"/>
        </w:pBdr>
        <w:rPr>
          <w:b/>
          <w:bCs/>
          <w:sz w:val="16"/>
          <w:szCs w:val="16"/>
        </w:rPr>
      </w:pPr>
    </w:p>
    <w:p w14:paraId="25CB5B54" w14:textId="0CA88791" w:rsidR="00BB0B5D" w:rsidRPr="00945689" w:rsidRDefault="001027A8" w:rsidP="00BB0B5D">
      <w:pPr>
        <w:pBdr>
          <w:top w:val="nil"/>
          <w:left w:val="nil"/>
          <w:bottom w:val="nil"/>
          <w:right w:val="nil"/>
          <w:between w:val="nil"/>
        </w:pBdr>
        <w:rPr>
          <w:sz w:val="16"/>
          <w:szCs w:val="16"/>
        </w:rPr>
      </w:pPr>
      <w:r w:rsidRPr="00945689">
        <w:rPr>
          <w:b/>
          <w:bCs/>
          <w:sz w:val="16"/>
          <w:szCs w:val="16"/>
        </w:rPr>
        <w:t>[</w:t>
      </w:r>
      <w:r w:rsidR="004B5E47" w:rsidRPr="00945689">
        <w:rPr>
          <w:b/>
          <w:bCs/>
          <w:sz w:val="16"/>
          <w:szCs w:val="16"/>
        </w:rPr>
        <w:t>3</w:t>
      </w:r>
      <w:r w:rsidRPr="00945689">
        <w:rPr>
          <w:b/>
          <w:bCs/>
          <w:sz w:val="16"/>
          <w:szCs w:val="16"/>
        </w:rPr>
        <w:t>]</w:t>
      </w:r>
      <w:r w:rsidR="00945689">
        <w:rPr>
          <w:sz w:val="16"/>
          <w:szCs w:val="16"/>
        </w:rPr>
        <w:t xml:space="preserve"> </w:t>
      </w:r>
      <w:r w:rsidR="00BB0B5D" w:rsidRPr="00945689">
        <w:rPr>
          <w:b/>
          <w:bCs/>
          <w:sz w:val="16"/>
          <w:szCs w:val="16"/>
        </w:rPr>
        <w:t>Data Set</w:t>
      </w:r>
      <w:r w:rsidR="00BB0B5D" w:rsidRPr="00945689">
        <w:rPr>
          <w:sz w:val="16"/>
          <w:szCs w:val="16"/>
        </w:rPr>
        <w:t xml:space="preserve"> </w:t>
      </w:r>
      <w:r w:rsidR="00BB0B5D" w:rsidRPr="00945689">
        <w:rPr>
          <w:sz w:val="16"/>
          <w:szCs w:val="16"/>
        </w:rPr>
        <w:tab/>
      </w:r>
      <w:r w:rsidR="007E61D3" w:rsidRPr="00945689">
        <w:rPr>
          <w:sz w:val="16"/>
          <w:szCs w:val="16"/>
        </w:rPr>
        <w:tab/>
      </w:r>
      <w:r w:rsidR="00BB0B5D" w:rsidRPr="00945689">
        <w:rPr>
          <w:b/>
          <w:bCs/>
          <w:i/>
          <w:iCs/>
          <w:sz w:val="16"/>
          <w:szCs w:val="16"/>
        </w:rPr>
        <w:t>Snow avalanche data Davos, Switzerland, 1999-2019</w:t>
      </w:r>
    </w:p>
    <w:p w14:paraId="6946B732" w14:textId="77777777" w:rsidR="00945689" w:rsidRDefault="00BB0B5D" w:rsidP="00945689">
      <w:pPr>
        <w:rPr>
          <w:sz w:val="16"/>
          <w:szCs w:val="16"/>
        </w:rPr>
      </w:pPr>
      <w:r w:rsidRPr="00945689">
        <w:rPr>
          <w:sz w:val="16"/>
          <w:szCs w:val="16"/>
        </w:rPr>
        <w:tab/>
      </w:r>
      <w:r w:rsidRPr="00945689">
        <w:rPr>
          <w:sz w:val="16"/>
          <w:szCs w:val="16"/>
        </w:rPr>
        <w:tab/>
      </w:r>
      <w:r w:rsidRPr="00945689">
        <w:rPr>
          <w:sz w:val="16"/>
          <w:szCs w:val="16"/>
        </w:rPr>
        <w:tab/>
      </w:r>
      <w:hyperlink r:id="rId52" w:anchor="/metadata/snow-avalanche-data-davos" w:history="1">
        <w:r w:rsidR="00945689" w:rsidRPr="00DC6D24">
          <w:rPr>
            <w:rStyle w:val="Lienhypertexte"/>
            <w:sz w:val="16"/>
            <w:szCs w:val="16"/>
          </w:rPr>
          <w:t>https://www.envidat.ch/#/metadata/snow-avalanche-data-davos</w:t>
        </w:r>
      </w:hyperlink>
    </w:p>
    <w:p w14:paraId="658C9627" w14:textId="2C5F90E7" w:rsidR="00C17DDC" w:rsidRPr="00945689" w:rsidRDefault="00A866C8" w:rsidP="00945689">
      <w:pPr>
        <w:spacing w:after="120"/>
        <w:ind w:left="1440" w:firstLine="720"/>
        <w:rPr>
          <w:sz w:val="16"/>
          <w:szCs w:val="16"/>
          <w:lang w:val="de-CH"/>
        </w:rPr>
      </w:pPr>
      <w:r w:rsidRPr="00945689">
        <w:rPr>
          <w:sz w:val="16"/>
          <w:szCs w:val="16"/>
          <w:lang w:val="de-CH"/>
        </w:rPr>
        <w:t xml:space="preserve">Authors: </w:t>
      </w:r>
      <w:r w:rsidRPr="00945689">
        <w:rPr>
          <w:sz w:val="16"/>
          <w:szCs w:val="16"/>
          <w:lang w:val="de-CH"/>
        </w:rPr>
        <w:tab/>
      </w:r>
      <w:r w:rsidR="00BB0B5D" w:rsidRPr="00945689">
        <w:rPr>
          <w:i/>
          <w:iCs/>
          <w:sz w:val="16"/>
          <w:szCs w:val="16"/>
          <w:lang w:val="de-CH"/>
        </w:rPr>
        <w:t>Jürg Schweizer; Christoph Mitterer; Frank Techel; Andreas Stoffel; Benjamin Reuter</w:t>
      </w:r>
    </w:p>
    <w:p w14:paraId="26A5635D" w14:textId="31E1B6A9" w:rsidR="004B5E47" w:rsidRPr="00945689" w:rsidRDefault="004B5E47" w:rsidP="004B5E47">
      <w:pPr>
        <w:rPr>
          <w:i/>
          <w:iCs/>
          <w:sz w:val="16"/>
          <w:szCs w:val="16"/>
          <w:lang w:val="de-CH"/>
        </w:rPr>
      </w:pPr>
    </w:p>
    <w:p w14:paraId="20930D40" w14:textId="58EEEBBA" w:rsidR="004B5E47" w:rsidRPr="00945689" w:rsidRDefault="004B5E47" w:rsidP="004B5E47">
      <w:pPr>
        <w:pStyle w:val="Bibliographie"/>
        <w:ind w:left="720" w:hanging="720"/>
        <w:rPr>
          <w:b/>
          <w:bCs/>
          <w:i/>
          <w:iCs/>
          <w:sz w:val="16"/>
          <w:szCs w:val="16"/>
          <w:lang w:val="en-US"/>
        </w:rPr>
      </w:pPr>
      <w:r w:rsidRPr="00945689">
        <w:rPr>
          <w:b/>
          <w:bCs/>
          <w:sz w:val="16"/>
          <w:szCs w:val="16"/>
        </w:rPr>
        <w:t>[4]</w:t>
      </w:r>
      <w:r w:rsidR="00945689">
        <w:rPr>
          <w:sz w:val="16"/>
          <w:szCs w:val="16"/>
        </w:rPr>
        <w:t xml:space="preserve"> </w:t>
      </w:r>
      <w:r w:rsidRPr="00945689">
        <w:rPr>
          <w:b/>
          <w:bCs/>
          <w:sz w:val="16"/>
          <w:szCs w:val="16"/>
        </w:rPr>
        <w:t>Data Set</w:t>
      </w:r>
      <w:r w:rsidRPr="00945689">
        <w:rPr>
          <w:sz w:val="16"/>
          <w:szCs w:val="16"/>
        </w:rPr>
        <w:tab/>
      </w:r>
      <w:r w:rsidRPr="00945689">
        <w:rPr>
          <w:sz w:val="16"/>
          <w:szCs w:val="16"/>
        </w:rPr>
        <w:tab/>
      </w:r>
      <w:r w:rsidRPr="00945689">
        <w:rPr>
          <w:b/>
          <w:bCs/>
          <w:i/>
          <w:iCs/>
          <w:sz w:val="16"/>
          <w:szCs w:val="16"/>
        </w:rPr>
        <w:t xml:space="preserve">WFJ_MOD: Meteorological and snowpack measurements </w:t>
      </w:r>
      <w:r w:rsidRPr="00945689">
        <w:rPr>
          <w:b/>
          <w:bCs/>
          <w:i/>
          <w:iCs/>
          <w:sz w:val="16"/>
          <w:szCs w:val="16"/>
          <w:lang w:val="en-US"/>
        </w:rPr>
        <w:t>from</w:t>
      </w:r>
    </w:p>
    <w:p w14:paraId="14A37595" w14:textId="77777777" w:rsidR="00945689" w:rsidRDefault="004B5E47" w:rsidP="00945689">
      <w:pPr>
        <w:pStyle w:val="Bibliographie"/>
        <w:ind w:left="1440" w:firstLine="720"/>
        <w:rPr>
          <w:sz w:val="16"/>
          <w:szCs w:val="16"/>
          <w:lang w:val="de-CH"/>
        </w:rPr>
      </w:pPr>
      <w:r w:rsidRPr="00945689">
        <w:rPr>
          <w:b/>
          <w:bCs/>
          <w:i/>
          <w:iCs/>
          <w:sz w:val="16"/>
          <w:szCs w:val="16"/>
          <w:lang w:val="de-CH"/>
        </w:rPr>
        <w:t>Weissfluhjoch, Davos, Switzerland</w:t>
      </w:r>
      <w:r w:rsidRPr="00945689">
        <w:rPr>
          <w:sz w:val="16"/>
          <w:szCs w:val="16"/>
          <w:lang w:val="de-CH"/>
        </w:rPr>
        <w:t xml:space="preserve"> </w:t>
      </w:r>
    </w:p>
    <w:p w14:paraId="44700693" w14:textId="1D4B41C7" w:rsidR="004B5E47" w:rsidRPr="00945689" w:rsidRDefault="00765E85" w:rsidP="00945689">
      <w:pPr>
        <w:pStyle w:val="Bibliographie"/>
        <w:ind w:left="1440" w:firstLine="720"/>
        <w:rPr>
          <w:sz w:val="16"/>
          <w:szCs w:val="16"/>
          <w:lang w:val="de-CH"/>
        </w:rPr>
      </w:pPr>
      <w:hyperlink r:id="rId53" w:anchor="/metadata/10-16904-1" w:history="1">
        <w:r w:rsidR="00945689" w:rsidRPr="00DC6D24">
          <w:rPr>
            <w:rStyle w:val="Lienhypertexte"/>
            <w:sz w:val="16"/>
            <w:szCs w:val="16"/>
            <w:lang w:val="de-CH"/>
          </w:rPr>
          <w:t>https://www.envidat.ch/#/metadata/10-16904-1</w:t>
        </w:r>
      </w:hyperlink>
    </w:p>
    <w:p w14:paraId="18B90355" w14:textId="77777777" w:rsidR="004B5E47" w:rsidRPr="00945689" w:rsidRDefault="004B5E47" w:rsidP="00945689">
      <w:pPr>
        <w:ind w:left="1440" w:firstLine="720"/>
        <w:rPr>
          <w:sz w:val="16"/>
          <w:szCs w:val="16"/>
          <w:lang w:val="en-US"/>
        </w:rPr>
      </w:pPr>
      <w:r w:rsidRPr="00945689">
        <w:rPr>
          <w:sz w:val="16"/>
          <w:szCs w:val="16"/>
          <w:lang w:val="en-US"/>
        </w:rPr>
        <w:t xml:space="preserve">Author: </w:t>
      </w:r>
      <w:r w:rsidRPr="00945689">
        <w:rPr>
          <w:sz w:val="16"/>
          <w:szCs w:val="16"/>
          <w:lang w:val="en-US"/>
        </w:rPr>
        <w:tab/>
      </w:r>
      <w:r w:rsidRPr="00945689">
        <w:rPr>
          <w:i/>
          <w:iCs/>
          <w:sz w:val="16"/>
          <w:szCs w:val="16"/>
          <w:lang w:val="en-US"/>
        </w:rPr>
        <w:t>Nander Weber</w:t>
      </w:r>
    </w:p>
    <w:p w14:paraId="0F17265B" w14:textId="397000B6" w:rsidR="007E61D3" w:rsidRPr="006C1D64" w:rsidRDefault="002D30D8" w:rsidP="007E61D3">
      <w:pPr>
        <w:pStyle w:val="Titre1"/>
        <w:rPr>
          <w:lang w:val="en-US"/>
        </w:rPr>
      </w:pPr>
      <w:bookmarkStart w:id="55" w:name="_Toc53353389"/>
      <w:r w:rsidRPr="006C1D64">
        <w:rPr>
          <w:lang w:val="en-US"/>
        </w:rPr>
        <w:t>1</w:t>
      </w:r>
      <w:r w:rsidR="00AA44E1" w:rsidRPr="006C1D64">
        <w:rPr>
          <w:lang w:val="en-US"/>
        </w:rPr>
        <w:t xml:space="preserve">3. </w:t>
      </w:r>
      <w:r w:rsidR="00A603DD" w:rsidRPr="006C1D64">
        <w:rPr>
          <w:lang w:val="en-US"/>
        </w:rPr>
        <w:t>Table list</w:t>
      </w:r>
      <w:bookmarkEnd w:id="55"/>
    </w:p>
    <w:p w14:paraId="26A02E38" w14:textId="489B4A91" w:rsidR="007E61D3" w:rsidRDefault="007E61D3">
      <w:pPr>
        <w:rPr>
          <w:sz w:val="24"/>
          <w:szCs w:val="26"/>
          <w:lang w:val="en-US"/>
        </w:rPr>
      </w:pPr>
    </w:p>
    <w:p w14:paraId="78FD77AE" w14:textId="1939F773" w:rsidR="00945689" w:rsidRPr="00DA4169" w:rsidRDefault="00945689" w:rsidP="00945689">
      <w:pPr>
        <w:spacing w:after="80"/>
        <w:rPr>
          <w:rStyle w:val="Rfrencelgre"/>
          <w:i/>
          <w:iCs/>
          <w:sz w:val="16"/>
          <w:lang w:val="fr-CH"/>
        </w:rPr>
      </w:pPr>
      <w:r w:rsidRPr="00397D54">
        <w:rPr>
          <w:rStyle w:val="Rfrencelgre"/>
          <w:i/>
          <w:iCs/>
          <w:sz w:val="16"/>
          <w:lang w:val="en-US"/>
        </w:rPr>
        <w:t xml:space="preserve">TABLE 1. </w:t>
      </w:r>
      <w:r w:rsidRPr="00397D54">
        <w:rPr>
          <w:rStyle w:val="Rfrencelgre"/>
          <w:i/>
          <w:iCs/>
          <w:sz w:val="16"/>
          <w:lang w:val="en-US"/>
        </w:rPr>
        <w:tab/>
      </w:r>
      <w:r w:rsidRPr="00397D54">
        <w:rPr>
          <w:rStyle w:val="Rfrencelgre"/>
          <w:i/>
          <w:iCs/>
          <w:sz w:val="16"/>
          <w:lang w:val="en-US"/>
        </w:rPr>
        <w:tab/>
      </w:r>
      <w:r w:rsidRPr="00397D54">
        <w:rPr>
          <w:rStyle w:val="Rfrencelgre"/>
          <w:i/>
          <w:iCs/>
          <w:sz w:val="16"/>
          <w:lang w:val="en-US"/>
        </w:rPr>
        <w:tab/>
      </w:r>
      <w:r w:rsidRPr="00DA4169">
        <w:rPr>
          <w:rStyle w:val="Rfrencelgre"/>
          <w:i/>
          <w:iCs/>
          <w:sz w:val="16"/>
          <w:lang w:val="fr-CH"/>
        </w:rPr>
        <w:t>Avalanche Danger Scale, European Avalanche Danger Levels [2]</w:t>
      </w:r>
    </w:p>
    <w:p w14:paraId="2EE53982" w14:textId="34CF8BFB" w:rsidR="00945689" w:rsidRDefault="00945689" w:rsidP="00945689">
      <w:pPr>
        <w:spacing w:after="80"/>
        <w:rPr>
          <w:rStyle w:val="Rfrencelgre"/>
          <w:i/>
          <w:iCs/>
          <w:sz w:val="16"/>
          <w:lang w:val="en-US"/>
        </w:rPr>
      </w:pPr>
      <w:r w:rsidRPr="00945689">
        <w:rPr>
          <w:rStyle w:val="Rfrencelgre"/>
          <w:i/>
          <w:iCs/>
          <w:sz w:val="16"/>
          <w:lang w:val="en-US"/>
        </w:rPr>
        <w:t>TABLE 2.</w:t>
      </w:r>
      <w:r w:rsidRPr="00945689">
        <w:rPr>
          <w:rStyle w:val="Rfrencelgre"/>
          <w:i/>
          <w:iCs/>
          <w:sz w:val="16"/>
          <w:lang w:val="en-US"/>
        </w:rPr>
        <w:tab/>
      </w:r>
      <w:r w:rsidRPr="00945689">
        <w:rPr>
          <w:rStyle w:val="Rfrencelgre"/>
          <w:i/>
          <w:iCs/>
          <w:sz w:val="16"/>
          <w:lang w:val="en-US"/>
        </w:rPr>
        <w:tab/>
      </w:r>
      <w:r w:rsidRPr="00945689">
        <w:rPr>
          <w:rStyle w:val="Rfrencelgre"/>
          <w:i/>
          <w:iCs/>
          <w:sz w:val="16"/>
          <w:lang w:val="en-US"/>
        </w:rPr>
        <w:tab/>
      </w:r>
      <w:r w:rsidRPr="00DA4169">
        <w:rPr>
          <w:rStyle w:val="Rfrencelgre"/>
          <w:i/>
          <w:iCs/>
          <w:sz w:val="16"/>
          <w:lang w:val="en-US"/>
        </w:rPr>
        <w:t>Data from the Original Avalanche Dataset</w:t>
      </w:r>
    </w:p>
    <w:p w14:paraId="34707885" w14:textId="1BA0BD04" w:rsidR="00397D54" w:rsidRPr="00843A97" w:rsidRDefault="00397D54" w:rsidP="00945689">
      <w:pPr>
        <w:spacing w:after="80"/>
        <w:rPr>
          <w:rStyle w:val="Rfrencelgre"/>
          <w:i/>
          <w:iCs/>
          <w:sz w:val="16"/>
          <w:lang w:val="en-US"/>
        </w:rPr>
      </w:pPr>
      <w:r w:rsidRPr="00843A97">
        <w:rPr>
          <w:rStyle w:val="Rfrencelgre"/>
          <w:i/>
          <w:iCs/>
          <w:sz w:val="16"/>
          <w:lang w:val="en-US"/>
        </w:rPr>
        <w:t>TABLE 3.</w:t>
      </w:r>
      <w:r w:rsidRPr="00843A97">
        <w:rPr>
          <w:rStyle w:val="Rfrencelgre"/>
          <w:i/>
          <w:iCs/>
          <w:sz w:val="16"/>
          <w:lang w:val="en-US"/>
        </w:rPr>
        <w:tab/>
      </w:r>
      <w:r w:rsidRPr="00843A97">
        <w:rPr>
          <w:rStyle w:val="Rfrencelgre"/>
          <w:i/>
          <w:iCs/>
          <w:sz w:val="16"/>
          <w:lang w:val="en-US"/>
        </w:rPr>
        <w:tab/>
      </w:r>
      <w:r w:rsidRPr="00843A97">
        <w:rPr>
          <w:rStyle w:val="Rfrencelgre"/>
          <w:i/>
          <w:iCs/>
          <w:sz w:val="16"/>
          <w:lang w:val="en-US"/>
        </w:rPr>
        <w:tab/>
        <w:t>Descriptive Statis</w:t>
      </w:r>
      <w:r w:rsidR="007B7941" w:rsidRPr="00843A97">
        <w:rPr>
          <w:rStyle w:val="Rfrencelgre"/>
          <w:i/>
          <w:iCs/>
          <w:sz w:val="16"/>
          <w:lang w:val="en-US"/>
        </w:rPr>
        <w:t>t</w:t>
      </w:r>
      <w:r w:rsidRPr="00843A97">
        <w:rPr>
          <w:rStyle w:val="Rfrencelgre"/>
          <w:i/>
          <w:iCs/>
          <w:sz w:val="16"/>
          <w:lang w:val="en-US"/>
        </w:rPr>
        <w:t>i</w:t>
      </w:r>
      <w:r w:rsidR="007B7941" w:rsidRPr="00843A97">
        <w:rPr>
          <w:rStyle w:val="Rfrencelgre"/>
          <w:i/>
          <w:iCs/>
          <w:sz w:val="16"/>
          <w:lang w:val="en-US"/>
        </w:rPr>
        <w:t>c</w:t>
      </w:r>
      <w:r w:rsidRPr="00843A97">
        <w:rPr>
          <w:rStyle w:val="Rfrencelgre"/>
          <w:i/>
          <w:iCs/>
          <w:sz w:val="16"/>
          <w:lang w:val="en-US"/>
        </w:rPr>
        <w:t xml:space="preserve"> “dry” Avalanche Size</w:t>
      </w:r>
    </w:p>
    <w:p w14:paraId="60205AA6" w14:textId="7D94336B" w:rsidR="00397D54" w:rsidRPr="00397D54" w:rsidRDefault="00397D54" w:rsidP="00945689">
      <w:pPr>
        <w:spacing w:after="80"/>
        <w:rPr>
          <w:rStyle w:val="Rfrencelgre"/>
          <w:i/>
          <w:iCs/>
          <w:sz w:val="16"/>
          <w:lang w:val="en-US"/>
        </w:rPr>
      </w:pPr>
      <w:r w:rsidRPr="00945689">
        <w:rPr>
          <w:rStyle w:val="Rfrencelgre"/>
          <w:i/>
          <w:iCs/>
          <w:sz w:val="16"/>
          <w:lang w:val="en-US"/>
        </w:rPr>
        <w:t xml:space="preserve">TABLE </w:t>
      </w:r>
      <w:r>
        <w:rPr>
          <w:rStyle w:val="Rfrencelgre"/>
          <w:i/>
          <w:iCs/>
          <w:sz w:val="16"/>
          <w:lang w:val="en-US"/>
        </w:rPr>
        <w:t>4</w:t>
      </w:r>
      <w:r w:rsidRPr="00945689">
        <w:rPr>
          <w:rStyle w:val="Rfrencelgre"/>
          <w:i/>
          <w:iCs/>
          <w:sz w:val="16"/>
          <w:lang w:val="en-US"/>
        </w:rPr>
        <w:t>.</w:t>
      </w:r>
      <w:r w:rsidRPr="00945689">
        <w:rPr>
          <w:rStyle w:val="Rfrencelgre"/>
          <w:i/>
          <w:iCs/>
          <w:sz w:val="16"/>
          <w:lang w:val="en-US"/>
        </w:rPr>
        <w:tab/>
      </w:r>
      <w:r w:rsidRPr="00945689">
        <w:rPr>
          <w:rStyle w:val="Rfrencelgre"/>
          <w:i/>
          <w:iCs/>
          <w:sz w:val="16"/>
          <w:lang w:val="en-US"/>
        </w:rPr>
        <w:tab/>
      </w:r>
      <w:r w:rsidRPr="00945689">
        <w:rPr>
          <w:rStyle w:val="Rfrencelgre"/>
          <w:i/>
          <w:iCs/>
          <w:sz w:val="16"/>
          <w:lang w:val="en-US"/>
        </w:rPr>
        <w:tab/>
      </w:r>
      <w:r w:rsidRPr="00542D5F">
        <w:rPr>
          <w:rStyle w:val="Rfrencelgre"/>
          <w:i/>
          <w:iCs/>
          <w:sz w:val="16"/>
          <w:lang w:val="en-US"/>
        </w:rPr>
        <w:t>Raw Data from the Meteorological data set</w:t>
      </w:r>
    </w:p>
    <w:p w14:paraId="08888907" w14:textId="51151BC1" w:rsidR="00945689" w:rsidRPr="006C1D64" w:rsidRDefault="00945689" w:rsidP="00945689">
      <w:pPr>
        <w:rPr>
          <w:sz w:val="24"/>
          <w:szCs w:val="26"/>
          <w:lang w:val="en-US"/>
        </w:rPr>
      </w:pPr>
      <w:r>
        <w:rPr>
          <w:rStyle w:val="Rfrencelgre"/>
          <w:i/>
          <w:iCs/>
          <w:sz w:val="16"/>
          <w:lang w:val="en-US"/>
        </w:rPr>
        <w:t xml:space="preserve">TABLE </w:t>
      </w:r>
      <w:r w:rsidR="00397D54">
        <w:rPr>
          <w:rStyle w:val="Rfrencelgre"/>
          <w:i/>
          <w:iCs/>
          <w:sz w:val="16"/>
          <w:lang w:val="en-US"/>
        </w:rPr>
        <w:t>5</w:t>
      </w:r>
      <w:r>
        <w:rPr>
          <w:rStyle w:val="Rfrencelgre"/>
          <w:i/>
          <w:iCs/>
          <w:sz w:val="16"/>
          <w:lang w:val="en-US"/>
        </w:rPr>
        <w:t>.</w:t>
      </w:r>
      <w:r>
        <w:rPr>
          <w:rStyle w:val="Rfrencelgre"/>
          <w:i/>
          <w:iCs/>
          <w:sz w:val="16"/>
          <w:lang w:val="en-US"/>
        </w:rPr>
        <w:tab/>
      </w:r>
      <w:r>
        <w:rPr>
          <w:rStyle w:val="Rfrencelgre"/>
          <w:i/>
          <w:iCs/>
          <w:sz w:val="16"/>
          <w:lang w:val="en-US"/>
        </w:rPr>
        <w:tab/>
      </w:r>
      <w:r>
        <w:rPr>
          <w:rStyle w:val="Rfrencelgre"/>
          <w:i/>
          <w:iCs/>
          <w:sz w:val="16"/>
          <w:lang w:val="en-US"/>
        </w:rPr>
        <w:tab/>
      </w:r>
      <w:r w:rsidRPr="00542D5F">
        <w:rPr>
          <w:rStyle w:val="Rfrencelgre"/>
          <w:i/>
          <w:iCs/>
          <w:sz w:val="16"/>
          <w:lang w:val="en-US"/>
        </w:rPr>
        <w:t>Processed Data from the Meteorological data set (Meteo.csv File)</w:t>
      </w:r>
    </w:p>
    <w:p w14:paraId="2D8D2685" w14:textId="1E85A11A" w:rsidR="005611B4" w:rsidRPr="005611B4" w:rsidRDefault="005611B4" w:rsidP="005611B4">
      <w:pPr>
        <w:pStyle w:val="Titre1"/>
        <w:rPr>
          <w:lang w:val="en-US"/>
        </w:rPr>
      </w:pPr>
      <w:bookmarkStart w:id="56" w:name="_Toc53353390"/>
      <w:r>
        <w:rPr>
          <w:lang w:val="en-US"/>
        </w:rPr>
        <w:t>14</w:t>
      </w:r>
      <w:r w:rsidRPr="005611B4">
        <w:rPr>
          <w:lang w:val="en-US"/>
        </w:rPr>
        <w:t xml:space="preserve">. </w:t>
      </w:r>
      <w:r>
        <w:rPr>
          <w:lang w:val="en-US"/>
        </w:rPr>
        <w:t>Figure</w:t>
      </w:r>
      <w:r w:rsidRPr="005611B4">
        <w:rPr>
          <w:lang w:val="en-US"/>
        </w:rPr>
        <w:t xml:space="preserve"> list</w:t>
      </w:r>
      <w:bookmarkEnd w:id="56"/>
    </w:p>
    <w:p w14:paraId="1B0B8513" w14:textId="7CEF5557" w:rsidR="005611B4" w:rsidRDefault="005611B4" w:rsidP="005611B4">
      <w:pPr>
        <w:rPr>
          <w:lang w:val="en-US"/>
        </w:rPr>
      </w:pPr>
    </w:p>
    <w:p w14:paraId="62591C0C" w14:textId="72B574B6" w:rsidR="00945689" w:rsidRPr="00DA4169" w:rsidRDefault="00945689" w:rsidP="00945689">
      <w:pPr>
        <w:spacing w:after="80"/>
        <w:rPr>
          <w:rStyle w:val="Rfrencelgre"/>
          <w:i/>
          <w:iCs/>
          <w:sz w:val="16"/>
          <w:lang w:val="en-US"/>
        </w:rPr>
      </w:pPr>
      <w:r w:rsidRPr="00DA4169">
        <w:rPr>
          <w:rStyle w:val="Rfrencelgre"/>
          <w:i/>
          <w:iCs/>
          <w:sz w:val="16"/>
          <w:lang w:val="en-US"/>
        </w:rPr>
        <w:t>FIGURE 1.</w:t>
      </w:r>
      <w:r w:rsidRPr="00DA4169">
        <w:rPr>
          <w:rStyle w:val="Rfrencelgre"/>
          <w:i/>
          <w:iCs/>
          <w:sz w:val="16"/>
          <w:lang w:val="en-US"/>
        </w:rPr>
        <w:tab/>
      </w:r>
      <w:r w:rsidRPr="00DA4169">
        <w:rPr>
          <w:rStyle w:val="Rfrencelgre"/>
          <w:i/>
          <w:iCs/>
          <w:sz w:val="16"/>
          <w:lang w:val="en-US"/>
        </w:rPr>
        <w:tab/>
        <w:t>Criteria That Defines Critical Fresh Snow Conditions</w:t>
      </w:r>
    </w:p>
    <w:p w14:paraId="0F95F066" w14:textId="364B59C3" w:rsidR="00945689" w:rsidRDefault="00945689" w:rsidP="00945689">
      <w:pPr>
        <w:spacing w:after="80"/>
        <w:rPr>
          <w:rStyle w:val="Rfrencelgre"/>
          <w:i/>
          <w:iCs/>
          <w:sz w:val="16"/>
          <w:lang w:val="en-US"/>
        </w:rPr>
      </w:pPr>
      <w:r w:rsidRPr="00945689">
        <w:rPr>
          <w:rStyle w:val="Rfrencelgre"/>
          <w:i/>
          <w:iCs/>
          <w:sz w:val="16"/>
          <w:lang w:val="en-US"/>
        </w:rPr>
        <w:t xml:space="preserve">FIGURE 2. </w:t>
      </w:r>
      <w:r w:rsidRPr="00945689">
        <w:rPr>
          <w:rStyle w:val="Rfrencelgre"/>
          <w:i/>
          <w:iCs/>
          <w:sz w:val="16"/>
          <w:lang w:val="en-US"/>
        </w:rPr>
        <w:tab/>
      </w:r>
      <w:r w:rsidRPr="00945689">
        <w:rPr>
          <w:rStyle w:val="Rfrencelgre"/>
          <w:i/>
          <w:iCs/>
          <w:sz w:val="16"/>
          <w:lang w:val="en-US"/>
        </w:rPr>
        <w:tab/>
      </w:r>
      <w:r w:rsidRPr="00DA4169">
        <w:rPr>
          <w:rStyle w:val="Rfrencelgre"/>
          <w:i/>
          <w:iCs/>
          <w:sz w:val="16"/>
          <w:lang w:val="en-US"/>
        </w:rPr>
        <w:t>Number of avalanches with Human/Natural Causes</w:t>
      </w:r>
    </w:p>
    <w:p w14:paraId="06342C16" w14:textId="03BF5A32" w:rsidR="00945689" w:rsidRDefault="00945689" w:rsidP="00945689">
      <w:pPr>
        <w:spacing w:after="80"/>
        <w:rPr>
          <w:rStyle w:val="Rfrencelgre"/>
          <w:i/>
          <w:iCs/>
          <w:sz w:val="16"/>
          <w:lang w:val="en-US"/>
        </w:rPr>
      </w:pPr>
      <w:r>
        <w:rPr>
          <w:rStyle w:val="Rfrencelgre"/>
          <w:i/>
          <w:iCs/>
          <w:sz w:val="16"/>
          <w:lang w:val="en-US"/>
        </w:rPr>
        <w:t xml:space="preserve">FIGURE 3. </w:t>
      </w:r>
      <w:r>
        <w:rPr>
          <w:rStyle w:val="Rfrencelgre"/>
          <w:i/>
          <w:iCs/>
          <w:sz w:val="16"/>
          <w:lang w:val="en-US"/>
        </w:rPr>
        <w:tab/>
      </w:r>
      <w:r>
        <w:rPr>
          <w:rStyle w:val="Rfrencelgre"/>
          <w:i/>
          <w:iCs/>
          <w:sz w:val="16"/>
          <w:lang w:val="en-US"/>
        </w:rPr>
        <w:tab/>
      </w:r>
      <w:r w:rsidRPr="00DA4169">
        <w:rPr>
          <w:rStyle w:val="Rfrencelgre"/>
          <w:i/>
          <w:iCs/>
          <w:sz w:val="16"/>
          <w:lang w:val="en-US"/>
        </w:rPr>
        <w:t>H</w:t>
      </w:r>
      <w:r>
        <w:rPr>
          <w:rStyle w:val="Rfrencelgre"/>
          <w:i/>
          <w:iCs/>
          <w:sz w:val="16"/>
          <w:lang w:val="en-US"/>
        </w:rPr>
        <w:t>istogram Avalanche Size</w:t>
      </w:r>
    </w:p>
    <w:p w14:paraId="1A8BEFDB" w14:textId="5EF3E729" w:rsidR="00945689" w:rsidRPr="00DA4169" w:rsidRDefault="00945689" w:rsidP="00945689">
      <w:pPr>
        <w:spacing w:after="80"/>
        <w:rPr>
          <w:rStyle w:val="Rfrencelgre"/>
          <w:i/>
          <w:iCs/>
          <w:sz w:val="16"/>
          <w:lang w:val="en-US"/>
        </w:rPr>
      </w:pPr>
      <w:r w:rsidRPr="00DA4169">
        <w:rPr>
          <w:rStyle w:val="Rfrencelgre"/>
          <w:i/>
          <w:iCs/>
          <w:sz w:val="16"/>
          <w:lang w:val="en-US"/>
        </w:rPr>
        <w:t xml:space="preserve">FIGURE4. </w:t>
      </w:r>
      <w:r w:rsidRPr="00DA4169">
        <w:rPr>
          <w:rStyle w:val="Rfrencelgre"/>
          <w:i/>
          <w:iCs/>
          <w:sz w:val="16"/>
          <w:lang w:val="en-US"/>
        </w:rPr>
        <w:tab/>
      </w:r>
      <w:r w:rsidRPr="00DA4169">
        <w:rPr>
          <w:rStyle w:val="Rfrencelgre"/>
          <w:i/>
          <w:iCs/>
          <w:sz w:val="16"/>
          <w:lang w:val="en-US"/>
        </w:rPr>
        <w:tab/>
        <w:t>Box Plot Avalanche Size</w:t>
      </w:r>
    </w:p>
    <w:p w14:paraId="057D7051" w14:textId="4DF7F62C" w:rsidR="00945689" w:rsidRDefault="00945689" w:rsidP="00945689">
      <w:pPr>
        <w:spacing w:after="80"/>
        <w:rPr>
          <w:rStyle w:val="Rfrencelgre"/>
          <w:i/>
          <w:iCs/>
          <w:sz w:val="16"/>
          <w:lang w:val="en-US"/>
        </w:rPr>
      </w:pPr>
      <w:r w:rsidRPr="00542D5F">
        <w:rPr>
          <w:rStyle w:val="Rfrencelgre"/>
          <w:i/>
          <w:iCs/>
          <w:sz w:val="16"/>
          <w:lang w:val="en-US"/>
        </w:rPr>
        <w:t>FIGURE 5.</w:t>
      </w:r>
      <w:r>
        <w:rPr>
          <w:rStyle w:val="Rfrencelgre"/>
          <w:i/>
          <w:iCs/>
          <w:sz w:val="16"/>
          <w:lang w:val="en-US"/>
        </w:rPr>
        <w:tab/>
      </w:r>
      <w:r w:rsidRPr="00542D5F">
        <w:rPr>
          <w:rStyle w:val="Rfrencelgre"/>
          <w:i/>
          <w:iCs/>
          <w:sz w:val="16"/>
          <w:lang w:val="en-US"/>
        </w:rPr>
        <w:t xml:space="preserve"> </w:t>
      </w:r>
      <w:r>
        <w:rPr>
          <w:rStyle w:val="Rfrencelgre"/>
          <w:i/>
          <w:iCs/>
          <w:sz w:val="16"/>
          <w:lang w:val="en-US"/>
        </w:rPr>
        <w:tab/>
      </w:r>
      <w:r w:rsidRPr="00542D5F">
        <w:rPr>
          <w:rStyle w:val="Rfrencelgre"/>
          <w:i/>
          <w:iCs/>
          <w:sz w:val="16"/>
          <w:lang w:val="en-US"/>
        </w:rPr>
        <w:t>S</w:t>
      </w:r>
      <w:r>
        <w:rPr>
          <w:rStyle w:val="Rfrencelgre"/>
          <w:i/>
          <w:iCs/>
          <w:sz w:val="16"/>
          <w:lang w:val="en-US"/>
        </w:rPr>
        <w:t>implified Criteria for the Critical Fresh Snow Variable</w:t>
      </w:r>
    </w:p>
    <w:p w14:paraId="384A790A" w14:textId="3CABCD80" w:rsidR="00945689" w:rsidRPr="0055106D" w:rsidRDefault="00945689" w:rsidP="00945689">
      <w:pPr>
        <w:spacing w:after="80"/>
        <w:rPr>
          <w:rStyle w:val="Rfrencelgre"/>
          <w:i/>
          <w:iCs/>
          <w:sz w:val="16"/>
          <w:lang w:val="en-US"/>
        </w:rPr>
      </w:pPr>
      <w:r w:rsidRPr="0055106D">
        <w:rPr>
          <w:rStyle w:val="Rfrencelgre"/>
          <w:i/>
          <w:iCs/>
          <w:sz w:val="16"/>
          <w:lang w:val="en-US"/>
        </w:rPr>
        <w:t>FIGURE 6.</w:t>
      </w:r>
      <w:r>
        <w:rPr>
          <w:rStyle w:val="Rfrencelgre"/>
          <w:i/>
          <w:iCs/>
          <w:sz w:val="16"/>
          <w:lang w:val="en-US"/>
        </w:rPr>
        <w:tab/>
      </w:r>
      <w:r>
        <w:rPr>
          <w:rStyle w:val="Rfrencelgre"/>
          <w:i/>
          <w:iCs/>
          <w:sz w:val="16"/>
          <w:lang w:val="en-US"/>
        </w:rPr>
        <w:tab/>
      </w:r>
      <w:r w:rsidRPr="0055106D">
        <w:rPr>
          <w:rStyle w:val="Rfrencelgre"/>
          <w:i/>
          <w:iCs/>
          <w:sz w:val="16"/>
          <w:lang w:val="en-US"/>
        </w:rPr>
        <w:t xml:space="preserve">Mean Daily Temperature - Weissfluhjoch Weather Station </w:t>
      </w:r>
    </w:p>
    <w:p w14:paraId="1C125585" w14:textId="25F78756" w:rsidR="00945689" w:rsidRPr="0055106D" w:rsidRDefault="00945689" w:rsidP="00945689">
      <w:pPr>
        <w:spacing w:after="80"/>
        <w:rPr>
          <w:rStyle w:val="Rfrencelgre"/>
          <w:i/>
          <w:iCs/>
          <w:sz w:val="16"/>
          <w:lang w:val="en-US"/>
        </w:rPr>
      </w:pPr>
      <w:r w:rsidRPr="0055106D">
        <w:rPr>
          <w:rStyle w:val="Rfrencelgre"/>
          <w:i/>
          <w:iCs/>
          <w:sz w:val="16"/>
          <w:lang w:val="en-US"/>
        </w:rPr>
        <w:t>FIGURE 7.</w:t>
      </w:r>
      <w:r>
        <w:rPr>
          <w:rStyle w:val="Rfrencelgre"/>
          <w:i/>
          <w:iCs/>
          <w:sz w:val="16"/>
          <w:lang w:val="en-US"/>
        </w:rPr>
        <w:tab/>
      </w:r>
      <w:r>
        <w:rPr>
          <w:rStyle w:val="Rfrencelgre"/>
          <w:i/>
          <w:iCs/>
          <w:sz w:val="16"/>
          <w:lang w:val="en-US"/>
        </w:rPr>
        <w:tab/>
      </w:r>
      <w:r w:rsidRPr="0055106D">
        <w:rPr>
          <w:rStyle w:val="Rfrencelgre"/>
          <w:i/>
          <w:iCs/>
          <w:sz w:val="16"/>
          <w:lang w:val="en-US"/>
        </w:rPr>
        <w:t xml:space="preserve">Sum of snow fall of last 3 days - Weissfluhjoch Weather Station </w:t>
      </w:r>
    </w:p>
    <w:p w14:paraId="06677D7A" w14:textId="240FADEF" w:rsidR="00945689" w:rsidRDefault="00945689" w:rsidP="00945689">
      <w:pPr>
        <w:spacing w:after="80"/>
        <w:rPr>
          <w:rStyle w:val="Rfrencelgre"/>
          <w:i/>
          <w:iCs/>
          <w:sz w:val="16"/>
          <w:lang w:val="en-US"/>
        </w:rPr>
      </w:pPr>
      <w:r w:rsidRPr="0055106D">
        <w:rPr>
          <w:rStyle w:val="Rfrencelgre"/>
          <w:i/>
          <w:iCs/>
          <w:sz w:val="16"/>
          <w:lang w:val="en-US"/>
        </w:rPr>
        <w:t>FIGURE 8.</w:t>
      </w:r>
      <w:r>
        <w:rPr>
          <w:rStyle w:val="Rfrencelgre"/>
          <w:i/>
          <w:iCs/>
          <w:sz w:val="16"/>
          <w:lang w:val="en-US"/>
        </w:rPr>
        <w:tab/>
      </w:r>
      <w:r>
        <w:rPr>
          <w:rStyle w:val="Rfrencelgre"/>
          <w:i/>
          <w:iCs/>
          <w:sz w:val="16"/>
          <w:lang w:val="en-US"/>
        </w:rPr>
        <w:tab/>
      </w:r>
      <w:r w:rsidRPr="0055106D">
        <w:rPr>
          <w:rStyle w:val="Rfrencelgre"/>
          <w:i/>
          <w:iCs/>
          <w:sz w:val="16"/>
          <w:lang w:val="en-US"/>
        </w:rPr>
        <w:t xml:space="preserve">Mean Daily Wind Speed - Weissfluhjoch Weather Station </w:t>
      </w:r>
    </w:p>
    <w:p w14:paraId="4B45609A" w14:textId="08906C70" w:rsidR="00945689" w:rsidRDefault="00945689" w:rsidP="00945689">
      <w:pPr>
        <w:spacing w:after="80"/>
        <w:rPr>
          <w:rStyle w:val="Rfrencelgre"/>
          <w:i/>
          <w:iCs/>
          <w:sz w:val="16"/>
          <w:lang w:val="en-US"/>
        </w:rPr>
      </w:pPr>
      <w:r w:rsidRPr="003D70A9">
        <w:rPr>
          <w:rStyle w:val="Rfrencelgre"/>
          <w:i/>
          <w:iCs/>
          <w:sz w:val="16"/>
          <w:lang w:val="en-US"/>
        </w:rPr>
        <w:t xml:space="preserve">FIGURE </w:t>
      </w:r>
      <w:r>
        <w:rPr>
          <w:rStyle w:val="Rfrencelgre"/>
          <w:i/>
          <w:iCs/>
          <w:sz w:val="16"/>
          <w:lang w:val="en-US"/>
        </w:rPr>
        <w:t>9</w:t>
      </w:r>
      <w:r w:rsidRPr="003D70A9">
        <w:rPr>
          <w:rStyle w:val="Rfrencelgre"/>
          <w:i/>
          <w:iCs/>
          <w:sz w:val="16"/>
          <w:lang w:val="en-US"/>
        </w:rPr>
        <w:t>.</w:t>
      </w:r>
      <w:r>
        <w:rPr>
          <w:rStyle w:val="Rfrencelgre"/>
          <w:i/>
          <w:iCs/>
          <w:sz w:val="16"/>
          <w:lang w:val="en-US"/>
        </w:rPr>
        <w:tab/>
      </w:r>
      <w:r>
        <w:rPr>
          <w:rStyle w:val="Rfrencelgre"/>
          <w:i/>
          <w:iCs/>
          <w:sz w:val="16"/>
          <w:lang w:val="en-US"/>
        </w:rPr>
        <w:tab/>
      </w:r>
      <w:r w:rsidRPr="003D70A9">
        <w:rPr>
          <w:rStyle w:val="Rfrencelgre"/>
          <w:i/>
          <w:iCs/>
          <w:sz w:val="16"/>
          <w:lang w:val="en-US"/>
        </w:rPr>
        <w:t xml:space="preserve"> Avalanche Recording Area and Weather Station Location</w:t>
      </w:r>
    </w:p>
    <w:p w14:paraId="3F97BF06" w14:textId="279CCA86" w:rsidR="00945689" w:rsidRDefault="00945689" w:rsidP="00945689">
      <w:pPr>
        <w:spacing w:after="80"/>
        <w:rPr>
          <w:rStyle w:val="Rfrencelgre"/>
          <w:i/>
          <w:iCs/>
          <w:sz w:val="16"/>
          <w:lang w:val="en-US"/>
        </w:rPr>
      </w:pPr>
      <w:r w:rsidRPr="00B37863">
        <w:rPr>
          <w:rStyle w:val="Rfrencelgre"/>
          <w:i/>
          <w:iCs/>
          <w:sz w:val="16"/>
          <w:lang w:val="en-US"/>
        </w:rPr>
        <w:t xml:space="preserve">FIGURE </w:t>
      </w:r>
      <w:r>
        <w:rPr>
          <w:rStyle w:val="Rfrencelgre"/>
          <w:i/>
          <w:iCs/>
          <w:sz w:val="16"/>
          <w:lang w:val="en-US"/>
        </w:rPr>
        <w:t>10</w:t>
      </w:r>
      <w:r w:rsidRPr="00B37863">
        <w:rPr>
          <w:rStyle w:val="Rfrencelgre"/>
          <w:i/>
          <w:iCs/>
          <w:sz w:val="16"/>
          <w:lang w:val="en-US"/>
        </w:rPr>
        <w:t>.</w:t>
      </w:r>
      <w:r>
        <w:rPr>
          <w:rStyle w:val="Rfrencelgre"/>
          <w:i/>
          <w:iCs/>
          <w:sz w:val="16"/>
          <w:lang w:val="en-US"/>
        </w:rPr>
        <w:tab/>
      </w:r>
      <w:r>
        <w:rPr>
          <w:rStyle w:val="Rfrencelgre"/>
          <w:i/>
          <w:iCs/>
          <w:sz w:val="16"/>
          <w:lang w:val="en-US"/>
        </w:rPr>
        <w:tab/>
      </w:r>
      <w:r w:rsidRPr="00B37863">
        <w:rPr>
          <w:rStyle w:val="Rfrencelgre"/>
          <w:i/>
          <w:iCs/>
          <w:sz w:val="16"/>
          <w:lang w:val="en-US"/>
        </w:rPr>
        <w:t>Data Flow / Project Concept Overview</w:t>
      </w:r>
    </w:p>
    <w:p w14:paraId="3B88232B" w14:textId="4512353F" w:rsidR="00945689" w:rsidRPr="00B37863" w:rsidRDefault="00945689" w:rsidP="00945689">
      <w:pPr>
        <w:spacing w:after="80"/>
        <w:rPr>
          <w:rStyle w:val="Rfrencelgre"/>
          <w:i/>
          <w:iCs/>
          <w:sz w:val="16"/>
          <w:lang w:val="en-US"/>
        </w:rPr>
      </w:pPr>
      <w:r w:rsidRPr="00B37863">
        <w:rPr>
          <w:rStyle w:val="Rfrencelgre"/>
          <w:i/>
          <w:iCs/>
          <w:sz w:val="16"/>
          <w:lang w:val="en-US"/>
        </w:rPr>
        <w:t xml:space="preserve">FIGURE </w:t>
      </w:r>
      <w:r>
        <w:rPr>
          <w:rStyle w:val="Rfrencelgre"/>
          <w:i/>
          <w:iCs/>
          <w:sz w:val="16"/>
          <w:lang w:val="en-US"/>
        </w:rPr>
        <w:t>11</w:t>
      </w:r>
      <w:r w:rsidRPr="00B37863">
        <w:rPr>
          <w:rStyle w:val="Rfrencelgre"/>
          <w:i/>
          <w:iCs/>
          <w:sz w:val="16"/>
          <w:lang w:val="en-US"/>
        </w:rPr>
        <w:t>.</w:t>
      </w:r>
      <w:r>
        <w:rPr>
          <w:rStyle w:val="Rfrencelgre"/>
          <w:i/>
          <w:iCs/>
          <w:sz w:val="16"/>
          <w:lang w:val="en-US"/>
        </w:rPr>
        <w:tab/>
      </w:r>
      <w:r>
        <w:rPr>
          <w:rStyle w:val="Rfrencelgre"/>
          <w:i/>
          <w:iCs/>
          <w:sz w:val="16"/>
          <w:lang w:val="en-US"/>
        </w:rPr>
        <w:tab/>
      </w:r>
      <w:r w:rsidRPr="00B37863">
        <w:rPr>
          <w:rStyle w:val="Rfrencelgre"/>
          <w:i/>
          <w:iCs/>
          <w:sz w:val="16"/>
          <w:lang w:val="en-US"/>
        </w:rPr>
        <w:t xml:space="preserve"> Conceptual Data Model</w:t>
      </w:r>
    </w:p>
    <w:p w14:paraId="70BA083A" w14:textId="66917F10" w:rsidR="00945689" w:rsidRDefault="00945689" w:rsidP="00945689">
      <w:pPr>
        <w:spacing w:after="80"/>
        <w:rPr>
          <w:rStyle w:val="Rfrencelgre"/>
          <w:i/>
          <w:iCs/>
          <w:sz w:val="16"/>
          <w:lang w:val="en-US"/>
        </w:rPr>
      </w:pPr>
      <w:r w:rsidRPr="00B37863">
        <w:rPr>
          <w:rStyle w:val="Rfrencelgre"/>
          <w:i/>
          <w:iCs/>
          <w:sz w:val="16"/>
          <w:lang w:val="en-US"/>
        </w:rPr>
        <w:t xml:space="preserve">FIGURE </w:t>
      </w:r>
      <w:r>
        <w:rPr>
          <w:rStyle w:val="Rfrencelgre"/>
          <w:i/>
          <w:iCs/>
          <w:sz w:val="16"/>
          <w:lang w:val="en-US"/>
        </w:rPr>
        <w:t>12</w:t>
      </w:r>
      <w:r w:rsidRPr="00B37863">
        <w:rPr>
          <w:rStyle w:val="Rfrencelgre"/>
          <w:i/>
          <w:iCs/>
          <w:sz w:val="16"/>
          <w:lang w:val="en-US"/>
        </w:rPr>
        <w:t>.</w:t>
      </w:r>
      <w:r>
        <w:rPr>
          <w:rStyle w:val="Rfrencelgre"/>
          <w:i/>
          <w:iCs/>
          <w:sz w:val="16"/>
          <w:lang w:val="en-US"/>
        </w:rPr>
        <w:tab/>
      </w:r>
      <w:r>
        <w:rPr>
          <w:rStyle w:val="Rfrencelgre"/>
          <w:i/>
          <w:iCs/>
          <w:sz w:val="16"/>
          <w:lang w:val="en-US"/>
        </w:rPr>
        <w:tab/>
      </w:r>
      <w:r w:rsidRPr="00B37863">
        <w:rPr>
          <w:rStyle w:val="Rfrencelgre"/>
          <w:i/>
          <w:iCs/>
          <w:sz w:val="16"/>
          <w:lang w:val="en-US"/>
        </w:rPr>
        <w:t>Logical Data Model</w:t>
      </w:r>
    </w:p>
    <w:p w14:paraId="04A9EDF5" w14:textId="60CBE625" w:rsidR="00945689" w:rsidRPr="00DD4FCE" w:rsidRDefault="007B7941" w:rsidP="00DD4FCE">
      <w:pPr>
        <w:spacing w:after="80"/>
        <w:rPr>
          <w:i/>
          <w:iCs/>
          <w:smallCaps/>
          <w:color w:val="5A5A5A" w:themeColor="text1" w:themeTint="A5"/>
          <w:sz w:val="16"/>
          <w:lang w:val="en-US"/>
        </w:rPr>
      </w:pPr>
      <w:r w:rsidRPr="007B7941">
        <w:rPr>
          <w:rStyle w:val="Rfrencelgre"/>
          <w:i/>
          <w:iCs/>
          <w:sz w:val="16"/>
          <w:lang w:val="en-US"/>
        </w:rPr>
        <w:t xml:space="preserve">FIGURE 13. </w:t>
      </w:r>
      <w:r>
        <w:rPr>
          <w:rStyle w:val="Rfrencelgre"/>
          <w:i/>
          <w:iCs/>
          <w:sz w:val="16"/>
          <w:lang w:val="en-US"/>
        </w:rPr>
        <w:tab/>
      </w:r>
      <w:r>
        <w:rPr>
          <w:rStyle w:val="Rfrencelgre"/>
          <w:i/>
          <w:iCs/>
          <w:sz w:val="16"/>
          <w:lang w:val="en-US"/>
        </w:rPr>
        <w:tab/>
      </w:r>
      <w:r w:rsidRPr="007B7941">
        <w:rPr>
          <w:rStyle w:val="Rfrencelgre"/>
          <w:i/>
          <w:iCs/>
          <w:sz w:val="16"/>
          <w:lang w:val="en-US"/>
        </w:rPr>
        <w:t>Screen Shots from the White Risk app</w:t>
      </w:r>
    </w:p>
    <w:sectPr w:rsidR="00945689" w:rsidRPr="00DD4FCE" w:rsidSect="00A83285">
      <w:headerReference w:type="default" r:id="rId54"/>
      <w:footerReference w:type="default" r:id="rId55"/>
      <w:headerReference w:type="first" r:id="rId56"/>
      <w:footerReference w:type="first" r:id="rId57"/>
      <w:pgSz w:w="12240" w:h="15840"/>
      <w:pgMar w:top="1077" w:right="1134" w:bottom="1077" w:left="1134"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B28FFA" w14:textId="77777777" w:rsidR="00765E85" w:rsidRDefault="00765E85">
      <w:r>
        <w:separator/>
      </w:r>
    </w:p>
  </w:endnote>
  <w:endnote w:type="continuationSeparator" w:id="0">
    <w:p w14:paraId="20F976C8" w14:textId="77777777" w:rsidR="00765E85" w:rsidRDefault="00765E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Proxima Nova">
    <w:altName w:val="Tahoma"/>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C" w14:textId="28023E6C" w:rsidR="00EC7918" w:rsidRDefault="00EC7918">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B" w14:textId="77777777" w:rsidR="00EC7918" w:rsidRDefault="00EC7918">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B79C82" w14:textId="77777777" w:rsidR="00765E85" w:rsidRDefault="00765E85">
      <w:r>
        <w:separator/>
      </w:r>
    </w:p>
  </w:footnote>
  <w:footnote w:type="continuationSeparator" w:id="0">
    <w:p w14:paraId="49293631" w14:textId="77777777" w:rsidR="00765E85" w:rsidRDefault="00765E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7" w14:textId="77777777" w:rsidR="00EC7918" w:rsidRDefault="00EC7918">
    <w:pPr>
      <w:pBdr>
        <w:top w:val="nil"/>
        <w:left w:val="nil"/>
        <w:bottom w:val="nil"/>
        <w:right w:val="nil"/>
        <w:between w:val="nil"/>
      </w:pBdr>
    </w:pPr>
  </w:p>
  <w:p w14:paraId="00000078" w14:textId="7335234B" w:rsidR="00EC7918" w:rsidRDefault="00EC7918" w:rsidP="00E2233E">
    <w:pPr>
      <w:pBdr>
        <w:top w:val="nil"/>
        <w:left w:val="nil"/>
        <w:bottom w:val="nil"/>
        <w:right w:val="nil"/>
        <w:between w:val="nil"/>
      </w:pBdr>
    </w:pPr>
    <w:r w:rsidRPr="0038691C">
      <w:rPr>
        <w:sz w:val="16"/>
        <w:szCs w:val="18"/>
      </w:rPr>
      <w:t>Lionel Perret, CDR Project Module 1</w:t>
    </w:r>
    <w:r w:rsidRPr="0038691C">
      <w:rPr>
        <w:sz w:val="16"/>
        <w:szCs w:val="18"/>
      </w:rPr>
      <w:tab/>
    </w:r>
    <w:r w:rsidRPr="0038691C">
      <w:rPr>
        <w:sz w:val="16"/>
        <w:szCs w:val="18"/>
      </w:rPr>
      <w:tab/>
    </w:r>
    <w:r>
      <w:rPr>
        <w:sz w:val="16"/>
        <w:szCs w:val="18"/>
      </w:rPr>
      <w:tab/>
    </w:r>
    <w:r>
      <w:rPr>
        <w:sz w:val="16"/>
        <w:szCs w:val="18"/>
      </w:rPr>
      <w:tab/>
      <w:t xml:space="preserve">        </w:t>
    </w:r>
    <w:r w:rsidRPr="0038691C">
      <w:rPr>
        <w:sz w:val="16"/>
        <w:szCs w:val="18"/>
      </w:rPr>
      <w:t>Prediction of Avalanche Danger Levels with Meteorological Data</w:t>
    </w:r>
    <w:r w:rsidR="00765E85">
      <w:rPr>
        <w:noProof/>
      </w:rPr>
      <w:pict w14:anchorId="3B883BF7">
        <v:rect id="_x0000_i1025" alt="" style="width:498.6pt;height:.05pt;mso-width-percent:0;mso-height-percent:0;mso-width-percent:0;mso-height-percent:0" o:hralign="center" o:hrstd="t" o:hr="t" fillcolor="#a0a0a0" stroked="f"/>
      </w:pict>
    </w:r>
  </w:p>
  <w:p w14:paraId="00000079" w14:textId="77777777" w:rsidR="00EC7918" w:rsidRDefault="00EC7918">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A" w14:textId="77777777" w:rsidR="00EC7918" w:rsidRDefault="00EC7918">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94FEA"/>
    <w:multiLevelType w:val="hybridMultilevel"/>
    <w:tmpl w:val="F93AD388"/>
    <w:lvl w:ilvl="0" w:tplc="4AE80BC6">
      <w:start w:val="9"/>
      <w:numFmt w:val="bullet"/>
      <w:lvlText w:val=""/>
      <w:lvlJc w:val="left"/>
      <w:pPr>
        <w:ind w:left="720" w:hanging="360"/>
      </w:pPr>
      <w:rPr>
        <w:rFonts w:ascii="Wingdings" w:eastAsia="Proxima Nova" w:hAnsi="Wingdings" w:cs="Proxima Nov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5D036DD"/>
    <w:multiLevelType w:val="hybridMultilevel"/>
    <w:tmpl w:val="1826AB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0E5939"/>
    <w:multiLevelType w:val="multilevel"/>
    <w:tmpl w:val="56DC921C"/>
    <w:lvl w:ilvl="0">
      <w:start w:val="1"/>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198A7B3D"/>
    <w:multiLevelType w:val="hybridMultilevel"/>
    <w:tmpl w:val="5970A7F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EE30FBF"/>
    <w:multiLevelType w:val="hybridMultilevel"/>
    <w:tmpl w:val="84A057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1AF7A65"/>
    <w:multiLevelType w:val="hybridMultilevel"/>
    <w:tmpl w:val="358CAE2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52E0D8F"/>
    <w:multiLevelType w:val="multilevel"/>
    <w:tmpl w:val="9DF8D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CB1BF8"/>
    <w:multiLevelType w:val="hybridMultilevel"/>
    <w:tmpl w:val="6DA85224"/>
    <w:lvl w:ilvl="0" w:tplc="100C0001">
      <w:start w:val="1"/>
      <w:numFmt w:val="bullet"/>
      <w:lvlText w:val=""/>
      <w:lvlJc w:val="left"/>
      <w:pPr>
        <w:ind w:left="3600" w:hanging="360"/>
      </w:pPr>
      <w:rPr>
        <w:rFonts w:ascii="Symbol" w:hAnsi="Symbol"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8" w15:restartNumberingAfterBreak="0">
    <w:nsid w:val="2F895C57"/>
    <w:multiLevelType w:val="hybridMultilevel"/>
    <w:tmpl w:val="A360243C"/>
    <w:lvl w:ilvl="0" w:tplc="9D541994">
      <w:start w:val="3"/>
      <w:numFmt w:val="bullet"/>
      <w:lvlText w:val="-"/>
      <w:lvlJc w:val="left"/>
      <w:pPr>
        <w:ind w:left="720" w:hanging="360"/>
      </w:pPr>
      <w:rPr>
        <w:rFonts w:ascii="Proxima Nova" w:eastAsia="Proxima Nova" w:hAnsi="Proxima Nova" w:cs="Proxima Nov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0766C65"/>
    <w:multiLevelType w:val="hybridMultilevel"/>
    <w:tmpl w:val="05421D64"/>
    <w:lvl w:ilvl="0" w:tplc="5A2CE662">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387753E"/>
    <w:multiLevelType w:val="hybridMultilevel"/>
    <w:tmpl w:val="EE9439D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3DA6C67"/>
    <w:multiLevelType w:val="hybridMultilevel"/>
    <w:tmpl w:val="BE86AEDE"/>
    <w:lvl w:ilvl="0" w:tplc="E0EC69D0">
      <w:start w:val="4"/>
      <w:numFmt w:val="bullet"/>
      <w:lvlText w:val=""/>
      <w:lvlJc w:val="left"/>
      <w:pPr>
        <w:ind w:left="720" w:hanging="360"/>
      </w:pPr>
      <w:rPr>
        <w:rFonts w:ascii="Wingdings" w:eastAsia="Proxima Nova" w:hAnsi="Wingdings" w:cs="Proxima Nov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41E17F8"/>
    <w:multiLevelType w:val="hybridMultilevel"/>
    <w:tmpl w:val="E9840E1E"/>
    <w:lvl w:ilvl="0" w:tplc="BE0A09CA">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5792DFB"/>
    <w:multiLevelType w:val="multilevel"/>
    <w:tmpl w:val="4F54B1E0"/>
    <w:lvl w:ilvl="0">
      <w:numFmt w:val="decimal"/>
      <w:lvlText w:val="%1"/>
      <w:lvlJc w:val="left"/>
      <w:pPr>
        <w:ind w:left="698" w:hanging="698"/>
      </w:pPr>
      <w:rPr>
        <w:rFonts w:hint="default"/>
      </w:rPr>
    </w:lvl>
    <w:lvl w:ilvl="1">
      <w:start w:val="5"/>
      <w:numFmt w:val="decimal"/>
      <w:lvlText w:val="%1.%2"/>
      <w:lvlJc w:val="left"/>
      <w:pPr>
        <w:ind w:left="720" w:hanging="720"/>
      </w:pPr>
      <w:rPr>
        <w:rFonts w:hint="default"/>
      </w:rPr>
    </w:lvl>
    <w:lvl w:ilvl="2">
      <w:start w:val="1"/>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732281A"/>
    <w:multiLevelType w:val="multilevel"/>
    <w:tmpl w:val="4BFC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35CA3"/>
    <w:multiLevelType w:val="hybridMultilevel"/>
    <w:tmpl w:val="61C07A1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41B3226B"/>
    <w:multiLevelType w:val="hybridMultilevel"/>
    <w:tmpl w:val="78E68D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2742745"/>
    <w:multiLevelType w:val="hybridMultilevel"/>
    <w:tmpl w:val="1D384590"/>
    <w:lvl w:ilvl="0" w:tplc="271CC68A">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18" w15:restartNumberingAfterBreak="0">
    <w:nsid w:val="59B829FD"/>
    <w:multiLevelType w:val="multilevel"/>
    <w:tmpl w:val="EBCA42EC"/>
    <w:lvl w:ilvl="0">
      <w:start w:val="1"/>
      <w:numFmt w:val="decimal"/>
      <w:lvlText w:val="%1."/>
      <w:lvlJc w:val="left"/>
      <w:pPr>
        <w:ind w:left="72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AD31A85"/>
    <w:multiLevelType w:val="hybridMultilevel"/>
    <w:tmpl w:val="32069A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5B103686"/>
    <w:multiLevelType w:val="hybridMultilevel"/>
    <w:tmpl w:val="F8F69B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5BB15BD3"/>
    <w:multiLevelType w:val="hybridMultilevel"/>
    <w:tmpl w:val="4A029D98"/>
    <w:lvl w:ilvl="0" w:tplc="D6BC80DE">
      <w:numFmt w:val="bullet"/>
      <w:lvlText w:val="-"/>
      <w:lvlJc w:val="left"/>
      <w:pPr>
        <w:ind w:left="720" w:hanging="360"/>
      </w:pPr>
      <w:rPr>
        <w:rFonts w:ascii="Proxima Nova" w:eastAsia="Proxima Nova" w:hAnsi="Proxima Nova" w:cs="Proxima Nov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0D51833"/>
    <w:multiLevelType w:val="hybridMultilevel"/>
    <w:tmpl w:val="E9CA8038"/>
    <w:lvl w:ilvl="0" w:tplc="A64C3628">
      <w:start w:val="1"/>
      <w:numFmt w:val="lowerLetter"/>
      <w:lvlText w:val="%1."/>
      <w:lvlJc w:val="left"/>
      <w:pPr>
        <w:ind w:left="1440" w:hanging="360"/>
      </w:pPr>
      <w:rPr>
        <w:rFonts w:hint="default"/>
      </w:rPr>
    </w:lvl>
    <w:lvl w:ilvl="1" w:tplc="100C0019" w:tentative="1">
      <w:start w:val="1"/>
      <w:numFmt w:val="lowerLetter"/>
      <w:lvlText w:val="%2."/>
      <w:lvlJc w:val="left"/>
      <w:pPr>
        <w:ind w:left="2160" w:hanging="360"/>
      </w:pPr>
    </w:lvl>
    <w:lvl w:ilvl="2" w:tplc="100C001B" w:tentative="1">
      <w:start w:val="1"/>
      <w:numFmt w:val="lowerRoman"/>
      <w:lvlText w:val="%3."/>
      <w:lvlJc w:val="right"/>
      <w:pPr>
        <w:ind w:left="2880" w:hanging="180"/>
      </w:p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23" w15:restartNumberingAfterBreak="0">
    <w:nsid w:val="63667A88"/>
    <w:multiLevelType w:val="hybridMultilevel"/>
    <w:tmpl w:val="E49852D6"/>
    <w:lvl w:ilvl="0" w:tplc="82847286">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701E7969"/>
    <w:multiLevelType w:val="hybridMultilevel"/>
    <w:tmpl w:val="19764AA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11F123B"/>
    <w:multiLevelType w:val="hybridMultilevel"/>
    <w:tmpl w:val="D08C30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2574165"/>
    <w:multiLevelType w:val="multilevel"/>
    <w:tmpl w:val="3F88B56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4F77341"/>
    <w:multiLevelType w:val="hybridMultilevel"/>
    <w:tmpl w:val="2B6E849E"/>
    <w:lvl w:ilvl="0" w:tplc="CAC0C49C">
      <w:numFmt w:val="bullet"/>
      <w:lvlText w:val="-"/>
      <w:lvlJc w:val="left"/>
      <w:pPr>
        <w:ind w:left="720" w:hanging="360"/>
      </w:pPr>
      <w:rPr>
        <w:rFonts w:ascii="Proxima Nova" w:eastAsia="Proxima Nova" w:hAnsi="Proxima Nova" w:cs="Proxima Nova"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77E26A9D"/>
    <w:multiLevelType w:val="hybridMultilevel"/>
    <w:tmpl w:val="984E58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78D71E4F"/>
    <w:multiLevelType w:val="hybridMultilevel"/>
    <w:tmpl w:val="EB001A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27"/>
  </w:num>
  <w:num w:numId="4">
    <w:abstractNumId w:val="24"/>
  </w:num>
  <w:num w:numId="5">
    <w:abstractNumId w:val="13"/>
  </w:num>
  <w:num w:numId="6">
    <w:abstractNumId w:val="17"/>
  </w:num>
  <w:num w:numId="7">
    <w:abstractNumId w:val="26"/>
  </w:num>
  <w:num w:numId="8">
    <w:abstractNumId w:val="22"/>
  </w:num>
  <w:num w:numId="9">
    <w:abstractNumId w:val="21"/>
  </w:num>
  <w:num w:numId="10">
    <w:abstractNumId w:val="14"/>
  </w:num>
  <w:num w:numId="11">
    <w:abstractNumId w:val="11"/>
  </w:num>
  <w:num w:numId="12">
    <w:abstractNumId w:val="8"/>
  </w:num>
  <w:num w:numId="13">
    <w:abstractNumId w:val="16"/>
  </w:num>
  <w:num w:numId="14">
    <w:abstractNumId w:val="1"/>
  </w:num>
  <w:num w:numId="15">
    <w:abstractNumId w:val="0"/>
  </w:num>
  <w:num w:numId="16">
    <w:abstractNumId w:val="18"/>
  </w:num>
  <w:num w:numId="17">
    <w:abstractNumId w:val="4"/>
  </w:num>
  <w:num w:numId="18">
    <w:abstractNumId w:val="15"/>
  </w:num>
  <w:num w:numId="19">
    <w:abstractNumId w:val="2"/>
  </w:num>
  <w:num w:numId="20">
    <w:abstractNumId w:val="5"/>
  </w:num>
  <w:num w:numId="21">
    <w:abstractNumId w:val="29"/>
  </w:num>
  <w:num w:numId="22">
    <w:abstractNumId w:val="28"/>
  </w:num>
  <w:num w:numId="23">
    <w:abstractNumId w:val="23"/>
  </w:num>
  <w:num w:numId="24">
    <w:abstractNumId w:val="9"/>
  </w:num>
  <w:num w:numId="25">
    <w:abstractNumId w:val="19"/>
  </w:num>
  <w:num w:numId="26">
    <w:abstractNumId w:val="25"/>
  </w:num>
  <w:num w:numId="27">
    <w:abstractNumId w:val="12"/>
  </w:num>
  <w:num w:numId="28">
    <w:abstractNumId w:val="10"/>
  </w:num>
  <w:num w:numId="29">
    <w:abstractNumId w:val="7"/>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844"/>
    <w:rsid w:val="000179CD"/>
    <w:rsid w:val="00041EA2"/>
    <w:rsid w:val="000510A3"/>
    <w:rsid w:val="00056EE4"/>
    <w:rsid w:val="000604F0"/>
    <w:rsid w:val="00061D30"/>
    <w:rsid w:val="000642D3"/>
    <w:rsid w:val="00077BA6"/>
    <w:rsid w:val="000875B9"/>
    <w:rsid w:val="000D78B7"/>
    <w:rsid w:val="001027A8"/>
    <w:rsid w:val="00143178"/>
    <w:rsid w:val="00147AD1"/>
    <w:rsid w:val="001564BE"/>
    <w:rsid w:val="001773CD"/>
    <w:rsid w:val="0018159E"/>
    <w:rsid w:val="00186D7A"/>
    <w:rsid w:val="001B38A4"/>
    <w:rsid w:val="001B5AE0"/>
    <w:rsid w:val="001B7B53"/>
    <w:rsid w:val="001C2D3C"/>
    <w:rsid w:val="001F43FB"/>
    <w:rsid w:val="001F5D73"/>
    <w:rsid w:val="00203E4D"/>
    <w:rsid w:val="002052D0"/>
    <w:rsid w:val="00207C02"/>
    <w:rsid w:val="00230900"/>
    <w:rsid w:val="00242645"/>
    <w:rsid w:val="0024500D"/>
    <w:rsid w:val="00255FD5"/>
    <w:rsid w:val="00257022"/>
    <w:rsid w:val="00262ACE"/>
    <w:rsid w:val="00263C2C"/>
    <w:rsid w:val="00282BA4"/>
    <w:rsid w:val="002A004E"/>
    <w:rsid w:val="002C5B98"/>
    <w:rsid w:val="002C73FD"/>
    <w:rsid w:val="002D0632"/>
    <w:rsid w:val="002D30D8"/>
    <w:rsid w:val="002E2DCE"/>
    <w:rsid w:val="002E59EF"/>
    <w:rsid w:val="0030173A"/>
    <w:rsid w:val="00304051"/>
    <w:rsid w:val="003046BB"/>
    <w:rsid w:val="0031304F"/>
    <w:rsid w:val="00317432"/>
    <w:rsid w:val="003206A7"/>
    <w:rsid w:val="00323DB6"/>
    <w:rsid w:val="00330E87"/>
    <w:rsid w:val="0034132A"/>
    <w:rsid w:val="00342EBB"/>
    <w:rsid w:val="0038691C"/>
    <w:rsid w:val="00392EB9"/>
    <w:rsid w:val="00397D54"/>
    <w:rsid w:val="003B2C24"/>
    <w:rsid w:val="003D0340"/>
    <w:rsid w:val="003D0DFB"/>
    <w:rsid w:val="003E6856"/>
    <w:rsid w:val="003F2931"/>
    <w:rsid w:val="003F766B"/>
    <w:rsid w:val="00440371"/>
    <w:rsid w:val="004437AC"/>
    <w:rsid w:val="00451790"/>
    <w:rsid w:val="004567B4"/>
    <w:rsid w:val="00483A8B"/>
    <w:rsid w:val="00495F6B"/>
    <w:rsid w:val="004B5E47"/>
    <w:rsid w:val="004C64AD"/>
    <w:rsid w:val="004D1925"/>
    <w:rsid w:val="004F456C"/>
    <w:rsid w:val="00500D99"/>
    <w:rsid w:val="005131F6"/>
    <w:rsid w:val="00516936"/>
    <w:rsid w:val="00541E60"/>
    <w:rsid w:val="00556CF5"/>
    <w:rsid w:val="005611B4"/>
    <w:rsid w:val="005616CC"/>
    <w:rsid w:val="00561DD9"/>
    <w:rsid w:val="0058104D"/>
    <w:rsid w:val="00581E5C"/>
    <w:rsid w:val="00581F7A"/>
    <w:rsid w:val="00590CF4"/>
    <w:rsid w:val="00592407"/>
    <w:rsid w:val="005A26DF"/>
    <w:rsid w:val="005B1F12"/>
    <w:rsid w:val="005B7954"/>
    <w:rsid w:val="005C4B59"/>
    <w:rsid w:val="005E4E97"/>
    <w:rsid w:val="005E7E26"/>
    <w:rsid w:val="005F283F"/>
    <w:rsid w:val="005F3EA6"/>
    <w:rsid w:val="00606446"/>
    <w:rsid w:val="006175DC"/>
    <w:rsid w:val="0063360D"/>
    <w:rsid w:val="006500EC"/>
    <w:rsid w:val="006503B9"/>
    <w:rsid w:val="006629BE"/>
    <w:rsid w:val="00663D9B"/>
    <w:rsid w:val="00664527"/>
    <w:rsid w:val="0066701E"/>
    <w:rsid w:val="006805F7"/>
    <w:rsid w:val="00680620"/>
    <w:rsid w:val="00694BED"/>
    <w:rsid w:val="006A519E"/>
    <w:rsid w:val="006A7998"/>
    <w:rsid w:val="006B55BD"/>
    <w:rsid w:val="006C1D64"/>
    <w:rsid w:val="006C62F0"/>
    <w:rsid w:val="006C68B0"/>
    <w:rsid w:val="006D2D94"/>
    <w:rsid w:val="006D3547"/>
    <w:rsid w:val="00731ECF"/>
    <w:rsid w:val="00734C94"/>
    <w:rsid w:val="007359F7"/>
    <w:rsid w:val="007455F3"/>
    <w:rsid w:val="00750633"/>
    <w:rsid w:val="00762B38"/>
    <w:rsid w:val="00765E85"/>
    <w:rsid w:val="00774D87"/>
    <w:rsid w:val="00774F34"/>
    <w:rsid w:val="007753A8"/>
    <w:rsid w:val="00787844"/>
    <w:rsid w:val="007943A2"/>
    <w:rsid w:val="00794CF4"/>
    <w:rsid w:val="007B7941"/>
    <w:rsid w:val="007C0509"/>
    <w:rsid w:val="007C7490"/>
    <w:rsid w:val="007D0C0A"/>
    <w:rsid w:val="007E61D3"/>
    <w:rsid w:val="007F2C49"/>
    <w:rsid w:val="007F726B"/>
    <w:rsid w:val="00813F9C"/>
    <w:rsid w:val="00821960"/>
    <w:rsid w:val="0082548A"/>
    <w:rsid w:val="00830181"/>
    <w:rsid w:val="0084324E"/>
    <w:rsid w:val="00843A97"/>
    <w:rsid w:val="00856E26"/>
    <w:rsid w:val="0085739B"/>
    <w:rsid w:val="00860419"/>
    <w:rsid w:val="008A0930"/>
    <w:rsid w:val="008A78AA"/>
    <w:rsid w:val="008B11EA"/>
    <w:rsid w:val="008C56F4"/>
    <w:rsid w:val="008C578B"/>
    <w:rsid w:val="008E7FC6"/>
    <w:rsid w:val="008F7779"/>
    <w:rsid w:val="0090602F"/>
    <w:rsid w:val="00916DA8"/>
    <w:rsid w:val="00934ACE"/>
    <w:rsid w:val="009360CF"/>
    <w:rsid w:val="00942B27"/>
    <w:rsid w:val="00945689"/>
    <w:rsid w:val="009767D4"/>
    <w:rsid w:val="009973D8"/>
    <w:rsid w:val="009D39B5"/>
    <w:rsid w:val="009D3A3F"/>
    <w:rsid w:val="009E2FFC"/>
    <w:rsid w:val="009E344F"/>
    <w:rsid w:val="00A26F9D"/>
    <w:rsid w:val="00A4235A"/>
    <w:rsid w:val="00A552A6"/>
    <w:rsid w:val="00A56BAD"/>
    <w:rsid w:val="00A603DD"/>
    <w:rsid w:val="00A61CDE"/>
    <w:rsid w:val="00A6489B"/>
    <w:rsid w:val="00A75A96"/>
    <w:rsid w:val="00A81F46"/>
    <w:rsid w:val="00A83285"/>
    <w:rsid w:val="00A866C8"/>
    <w:rsid w:val="00A94718"/>
    <w:rsid w:val="00AA44E1"/>
    <w:rsid w:val="00AB1418"/>
    <w:rsid w:val="00AB3EE8"/>
    <w:rsid w:val="00AE2228"/>
    <w:rsid w:val="00AF2D7C"/>
    <w:rsid w:val="00AF48EA"/>
    <w:rsid w:val="00AF52CF"/>
    <w:rsid w:val="00B246B1"/>
    <w:rsid w:val="00B24FDC"/>
    <w:rsid w:val="00B41F64"/>
    <w:rsid w:val="00B60094"/>
    <w:rsid w:val="00B60C64"/>
    <w:rsid w:val="00B6174C"/>
    <w:rsid w:val="00B61D19"/>
    <w:rsid w:val="00B638F3"/>
    <w:rsid w:val="00B82DB4"/>
    <w:rsid w:val="00BA152D"/>
    <w:rsid w:val="00BA4DD7"/>
    <w:rsid w:val="00BA71DE"/>
    <w:rsid w:val="00BB08AC"/>
    <w:rsid w:val="00BB0B5D"/>
    <w:rsid w:val="00BB1BBB"/>
    <w:rsid w:val="00BD67CA"/>
    <w:rsid w:val="00C02E96"/>
    <w:rsid w:val="00C17DDC"/>
    <w:rsid w:val="00C2354C"/>
    <w:rsid w:val="00C32930"/>
    <w:rsid w:val="00C3639E"/>
    <w:rsid w:val="00C5119D"/>
    <w:rsid w:val="00C663D7"/>
    <w:rsid w:val="00C82D53"/>
    <w:rsid w:val="00CB1CD7"/>
    <w:rsid w:val="00CC15C0"/>
    <w:rsid w:val="00CD4FD9"/>
    <w:rsid w:val="00CE0969"/>
    <w:rsid w:val="00CF19E8"/>
    <w:rsid w:val="00CF3084"/>
    <w:rsid w:val="00CF690F"/>
    <w:rsid w:val="00D03278"/>
    <w:rsid w:val="00D05E60"/>
    <w:rsid w:val="00D06DA7"/>
    <w:rsid w:val="00D06F0C"/>
    <w:rsid w:val="00D36717"/>
    <w:rsid w:val="00D41D34"/>
    <w:rsid w:val="00D55BB5"/>
    <w:rsid w:val="00D71672"/>
    <w:rsid w:val="00D75586"/>
    <w:rsid w:val="00D85443"/>
    <w:rsid w:val="00D85DA6"/>
    <w:rsid w:val="00DA16D1"/>
    <w:rsid w:val="00DA2B1E"/>
    <w:rsid w:val="00DA3F0D"/>
    <w:rsid w:val="00DB4379"/>
    <w:rsid w:val="00DB4A69"/>
    <w:rsid w:val="00DD3376"/>
    <w:rsid w:val="00DD4FCE"/>
    <w:rsid w:val="00E00B8B"/>
    <w:rsid w:val="00E2233E"/>
    <w:rsid w:val="00E26B01"/>
    <w:rsid w:val="00E34A88"/>
    <w:rsid w:val="00E35ABA"/>
    <w:rsid w:val="00E57B44"/>
    <w:rsid w:val="00E70329"/>
    <w:rsid w:val="00E72F42"/>
    <w:rsid w:val="00E8097F"/>
    <w:rsid w:val="00E94655"/>
    <w:rsid w:val="00EA21F8"/>
    <w:rsid w:val="00EA3F79"/>
    <w:rsid w:val="00EA4190"/>
    <w:rsid w:val="00EB65FF"/>
    <w:rsid w:val="00EC543C"/>
    <w:rsid w:val="00EC7918"/>
    <w:rsid w:val="00ED2850"/>
    <w:rsid w:val="00EF0EBD"/>
    <w:rsid w:val="00EF5237"/>
    <w:rsid w:val="00EF613E"/>
    <w:rsid w:val="00F05F0B"/>
    <w:rsid w:val="00F3597A"/>
    <w:rsid w:val="00F44617"/>
    <w:rsid w:val="00F51E6D"/>
    <w:rsid w:val="00F77C39"/>
    <w:rsid w:val="00FB03FE"/>
    <w:rsid w:val="00FC00C1"/>
    <w:rsid w:val="00FE05AF"/>
    <w:rsid w:val="00FF356D"/>
    <w:rsid w:val="00FF5EE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C78AB"/>
  <w15:docId w15:val="{3DC5A1FC-FAFF-4ADD-BDCC-17C47602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roxima Nova" w:eastAsia="Proxima Nova" w:hAnsi="Proxima Nova" w:cs="Proxima Nova"/>
        <w:color w:val="353744"/>
        <w:sz w:val="22"/>
        <w:szCs w:val="22"/>
        <w:lang w:val="en" w:eastAsia="fr-CH"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E96"/>
    <w:pPr>
      <w:spacing w:before="0" w:line="240" w:lineRule="auto"/>
    </w:pPr>
    <w:rPr>
      <w:sz w:val="20"/>
    </w:rPr>
  </w:style>
  <w:style w:type="paragraph" w:styleId="Titre1">
    <w:name w:val="heading 1"/>
    <w:basedOn w:val="Normal"/>
    <w:next w:val="Normal"/>
    <w:link w:val="Titre1Car"/>
    <w:uiPriority w:val="9"/>
    <w:qFormat/>
    <w:pPr>
      <w:spacing w:before="480"/>
      <w:outlineLvl w:val="0"/>
    </w:pPr>
    <w:rPr>
      <w:b/>
      <w:sz w:val="28"/>
      <w:szCs w:val="28"/>
    </w:rPr>
  </w:style>
  <w:style w:type="paragraph" w:styleId="Titre2">
    <w:name w:val="heading 2"/>
    <w:basedOn w:val="Normal"/>
    <w:next w:val="Normal"/>
    <w:uiPriority w:val="9"/>
    <w:unhideWhenUsed/>
    <w:qFormat/>
    <w:rsid w:val="00E94655"/>
    <w:pPr>
      <w:spacing w:before="320"/>
      <w:outlineLvl w:val="1"/>
    </w:pPr>
    <w:rPr>
      <w:b/>
      <w:color w:val="4F81BD" w:themeColor="accent1"/>
      <w:sz w:val="24"/>
      <w:szCs w:val="28"/>
    </w:rPr>
  </w:style>
  <w:style w:type="paragraph" w:styleId="Titre3">
    <w:name w:val="heading 3"/>
    <w:basedOn w:val="Normal"/>
    <w:next w:val="Normal"/>
    <w:uiPriority w:val="9"/>
    <w:unhideWhenUsed/>
    <w:qFormat/>
    <w:pPr>
      <w:outlineLvl w:val="2"/>
    </w:pPr>
    <w:rPr>
      <w:sz w:val="26"/>
      <w:szCs w:val="26"/>
    </w:rPr>
  </w:style>
  <w:style w:type="paragraph" w:styleId="Titre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Titre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Titre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re">
    <w:name w:val="Title"/>
    <w:basedOn w:val="Normal"/>
    <w:next w:val="Normal"/>
    <w:autoRedefine/>
    <w:uiPriority w:val="10"/>
    <w:qFormat/>
    <w:rsid w:val="00440371"/>
    <w:pPr>
      <w:pBdr>
        <w:top w:val="nil"/>
        <w:left w:val="nil"/>
        <w:bottom w:val="nil"/>
        <w:right w:val="nil"/>
        <w:between w:val="nil"/>
      </w:pBdr>
      <w:spacing w:before="320"/>
    </w:pPr>
    <w:rPr>
      <w:b/>
      <w:sz w:val="56"/>
      <w:szCs w:val="72"/>
    </w:rPr>
  </w:style>
  <w:style w:type="paragraph" w:styleId="Sous-titre">
    <w:name w:val="Subtitle"/>
    <w:basedOn w:val="Normal"/>
    <w:next w:val="Normal"/>
    <w:uiPriority w:val="11"/>
    <w:qFormat/>
    <w:rPr>
      <w:color w:val="666666"/>
      <w:sz w:val="26"/>
      <w:szCs w:val="26"/>
    </w:rPr>
  </w:style>
  <w:style w:type="character" w:customStyle="1" w:styleId="Titre1Car">
    <w:name w:val="Titre 1 Car"/>
    <w:basedOn w:val="Policepardfaut"/>
    <w:link w:val="Titre1"/>
    <w:uiPriority w:val="9"/>
    <w:rsid w:val="00DA3F0D"/>
    <w:rPr>
      <w:b/>
      <w:sz w:val="28"/>
      <w:szCs w:val="28"/>
    </w:rPr>
  </w:style>
  <w:style w:type="paragraph" w:styleId="Bibliographie">
    <w:name w:val="Bibliography"/>
    <w:basedOn w:val="Normal"/>
    <w:next w:val="Normal"/>
    <w:uiPriority w:val="37"/>
    <w:unhideWhenUsed/>
    <w:rsid w:val="00DA3F0D"/>
  </w:style>
  <w:style w:type="paragraph" w:styleId="Paragraphedeliste">
    <w:name w:val="List Paragraph"/>
    <w:basedOn w:val="Normal"/>
    <w:uiPriority w:val="34"/>
    <w:qFormat/>
    <w:rsid w:val="00EF5237"/>
    <w:pPr>
      <w:ind w:left="720"/>
      <w:contextualSpacing/>
    </w:pPr>
  </w:style>
  <w:style w:type="character" w:styleId="Lienhypertexte">
    <w:name w:val="Hyperlink"/>
    <w:basedOn w:val="Policepardfaut"/>
    <w:uiPriority w:val="99"/>
    <w:unhideWhenUsed/>
    <w:rsid w:val="00FF356D"/>
    <w:rPr>
      <w:color w:val="0000FF" w:themeColor="hyperlink"/>
      <w:u w:val="single"/>
    </w:rPr>
  </w:style>
  <w:style w:type="character" w:styleId="Mentionnonrsolue">
    <w:name w:val="Unresolved Mention"/>
    <w:basedOn w:val="Policepardfaut"/>
    <w:uiPriority w:val="99"/>
    <w:semiHidden/>
    <w:unhideWhenUsed/>
    <w:rsid w:val="00FF356D"/>
    <w:rPr>
      <w:color w:val="605E5C"/>
      <w:shd w:val="clear" w:color="auto" w:fill="E1DFDD"/>
    </w:rPr>
  </w:style>
  <w:style w:type="paragraph" w:styleId="NormalWeb">
    <w:name w:val="Normal (Web)"/>
    <w:basedOn w:val="Normal"/>
    <w:uiPriority w:val="99"/>
    <w:semiHidden/>
    <w:unhideWhenUsed/>
    <w:rsid w:val="00D06DA7"/>
    <w:pPr>
      <w:spacing w:before="100" w:beforeAutospacing="1" w:after="100" w:afterAutospacing="1"/>
    </w:pPr>
    <w:rPr>
      <w:rFonts w:ascii="Times New Roman" w:eastAsia="Times New Roman" w:hAnsi="Times New Roman" w:cs="Times New Roman"/>
      <w:color w:val="auto"/>
      <w:sz w:val="24"/>
      <w:szCs w:val="24"/>
      <w:lang w:val="fr-CH"/>
    </w:rPr>
  </w:style>
  <w:style w:type="character" w:styleId="Rfrenceintense">
    <w:name w:val="Intense Reference"/>
    <w:basedOn w:val="Policepardfaut"/>
    <w:uiPriority w:val="32"/>
    <w:qFormat/>
    <w:rsid w:val="007E61D3"/>
    <w:rPr>
      <w:b/>
      <w:bCs/>
      <w:smallCaps/>
      <w:color w:val="4F81BD" w:themeColor="accent1"/>
      <w:spacing w:val="5"/>
    </w:rPr>
  </w:style>
  <w:style w:type="character" w:styleId="Rfrencelgre">
    <w:name w:val="Subtle Reference"/>
    <w:basedOn w:val="Policepardfaut"/>
    <w:uiPriority w:val="31"/>
    <w:qFormat/>
    <w:rsid w:val="007E61D3"/>
    <w:rPr>
      <w:smallCaps/>
      <w:color w:val="5A5A5A" w:themeColor="text1" w:themeTint="A5"/>
    </w:rPr>
  </w:style>
  <w:style w:type="paragraph" w:styleId="Citationintense">
    <w:name w:val="Intense Quote"/>
    <w:basedOn w:val="Normal"/>
    <w:next w:val="Normal"/>
    <w:link w:val="CitationintenseCar"/>
    <w:uiPriority w:val="30"/>
    <w:qFormat/>
    <w:rsid w:val="007E61D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7E61D3"/>
    <w:rPr>
      <w:i/>
      <w:iCs/>
      <w:color w:val="4F81BD" w:themeColor="accent1"/>
      <w:sz w:val="20"/>
    </w:rPr>
  </w:style>
  <w:style w:type="paragraph" w:styleId="Citation">
    <w:name w:val="Quote"/>
    <w:basedOn w:val="Normal"/>
    <w:next w:val="Normal"/>
    <w:link w:val="CitationCar"/>
    <w:uiPriority w:val="29"/>
    <w:qFormat/>
    <w:rsid w:val="00B246B1"/>
    <w:pPr>
      <w:spacing w:before="200" w:after="160"/>
      <w:ind w:left="864" w:right="864"/>
      <w:jc w:val="center"/>
    </w:pPr>
    <w:rPr>
      <w:i/>
      <w:iCs/>
      <w:color w:val="948A54" w:themeColor="background2" w:themeShade="80"/>
      <w:sz w:val="16"/>
    </w:rPr>
  </w:style>
  <w:style w:type="character" w:customStyle="1" w:styleId="CitationCar">
    <w:name w:val="Citation Car"/>
    <w:basedOn w:val="Policepardfaut"/>
    <w:link w:val="Citation"/>
    <w:uiPriority w:val="29"/>
    <w:rsid w:val="00B246B1"/>
    <w:rPr>
      <w:i/>
      <w:iCs/>
      <w:color w:val="948A54" w:themeColor="background2" w:themeShade="80"/>
      <w:sz w:val="16"/>
    </w:rPr>
  </w:style>
  <w:style w:type="paragraph" w:styleId="En-tte">
    <w:name w:val="header"/>
    <w:basedOn w:val="Normal"/>
    <w:link w:val="En-tteCar"/>
    <w:uiPriority w:val="99"/>
    <w:unhideWhenUsed/>
    <w:rsid w:val="00E2233E"/>
    <w:pPr>
      <w:tabs>
        <w:tab w:val="center" w:pos="4536"/>
        <w:tab w:val="right" w:pos="9072"/>
      </w:tabs>
    </w:pPr>
  </w:style>
  <w:style w:type="character" w:customStyle="1" w:styleId="En-tteCar">
    <w:name w:val="En-tête Car"/>
    <w:basedOn w:val="Policepardfaut"/>
    <w:link w:val="En-tte"/>
    <w:uiPriority w:val="99"/>
    <w:rsid w:val="00E2233E"/>
    <w:rPr>
      <w:sz w:val="20"/>
    </w:rPr>
  </w:style>
  <w:style w:type="paragraph" w:styleId="Pieddepage">
    <w:name w:val="footer"/>
    <w:basedOn w:val="Normal"/>
    <w:link w:val="PieddepageCar"/>
    <w:uiPriority w:val="99"/>
    <w:unhideWhenUsed/>
    <w:rsid w:val="00E2233E"/>
    <w:pPr>
      <w:tabs>
        <w:tab w:val="center" w:pos="4536"/>
        <w:tab w:val="right" w:pos="9072"/>
      </w:tabs>
    </w:pPr>
  </w:style>
  <w:style w:type="character" w:customStyle="1" w:styleId="PieddepageCar">
    <w:name w:val="Pied de page Car"/>
    <w:basedOn w:val="Policepardfaut"/>
    <w:link w:val="Pieddepage"/>
    <w:uiPriority w:val="99"/>
    <w:rsid w:val="00E2233E"/>
    <w:rPr>
      <w:sz w:val="20"/>
    </w:rPr>
  </w:style>
  <w:style w:type="paragraph" w:styleId="TM1">
    <w:name w:val="toc 1"/>
    <w:basedOn w:val="Normal"/>
    <w:next w:val="Normal"/>
    <w:autoRedefine/>
    <w:uiPriority w:val="39"/>
    <w:unhideWhenUsed/>
    <w:rsid w:val="00CF690F"/>
    <w:pPr>
      <w:spacing w:after="100"/>
    </w:pPr>
  </w:style>
  <w:style w:type="paragraph" w:styleId="TM2">
    <w:name w:val="toc 2"/>
    <w:basedOn w:val="Normal"/>
    <w:next w:val="Normal"/>
    <w:autoRedefine/>
    <w:uiPriority w:val="39"/>
    <w:unhideWhenUsed/>
    <w:rsid w:val="00CF690F"/>
    <w:pPr>
      <w:spacing w:after="100"/>
      <w:ind w:left="200"/>
    </w:pPr>
  </w:style>
  <w:style w:type="paragraph" w:styleId="TM3">
    <w:name w:val="toc 3"/>
    <w:basedOn w:val="Normal"/>
    <w:next w:val="Normal"/>
    <w:autoRedefine/>
    <w:uiPriority w:val="39"/>
    <w:unhideWhenUsed/>
    <w:rsid w:val="00CF690F"/>
    <w:pPr>
      <w:spacing w:after="100"/>
      <w:ind w:left="400"/>
    </w:pPr>
  </w:style>
  <w:style w:type="paragraph" w:styleId="TM4">
    <w:name w:val="toc 4"/>
    <w:basedOn w:val="Normal"/>
    <w:next w:val="Normal"/>
    <w:autoRedefine/>
    <w:uiPriority w:val="39"/>
    <w:unhideWhenUsed/>
    <w:rsid w:val="00CF690F"/>
    <w:pPr>
      <w:spacing w:after="100"/>
      <w:ind w:left="600"/>
    </w:pPr>
  </w:style>
  <w:style w:type="paragraph" w:styleId="En-ttedetabledesmatires">
    <w:name w:val="TOC Heading"/>
    <w:basedOn w:val="Titre1"/>
    <w:next w:val="Normal"/>
    <w:uiPriority w:val="39"/>
    <w:unhideWhenUsed/>
    <w:qFormat/>
    <w:rsid w:val="00CF690F"/>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lang w:val="fr-CH"/>
    </w:rPr>
  </w:style>
  <w:style w:type="character" w:styleId="lev">
    <w:name w:val="Strong"/>
    <w:basedOn w:val="Policepardfaut"/>
    <w:uiPriority w:val="22"/>
    <w:qFormat/>
    <w:rsid w:val="00BB1BBB"/>
    <w:rPr>
      <w:b/>
      <w:bCs/>
    </w:rPr>
  </w:style>
  <w:style w:type="character" w:styleId="Lienhypertextesuivivisit">
    <w:name w:val="FollowedHyperlink"/>
    <w:basedOn w:val="Policepardfaut"/>
    <w:uiPriority w:val="99"/>
    <w:semiHidden/>
    <w:unhideWhenUsed/>
    <w:rsid w:val="00561DD9"/>
    <w:rPr>
      <w:color w:val="800080" w:themeColor="followedHyperlink"/>
      <w:u w:val="single"/>
    </w:rPr>
  </w:style>
  <w:style w:type="paragraph" w:customStyle="1" w:styleId="Default">
    <w:name w:val="Default"/>
    <w:rsid w:val="00A603DD"/>
    <w:pPr>
      <w:autoSpaceDE w:val="0"/>
      <w:autoSpaceDN w:val="0"/>
      <w:adjustRightInd w:val="0"/>
      <w:spacing w:before="0" w:line="240" w:lineRule="auto"/>
    </w:pPr>
    <w:rPr>
      <w:rFonts w:ascii="Arial" w:hAnsi="Arial" w:cs="Arial"/>
      <w:color w:val="000000"/>
      <w:sz w:val="24"/>
      <w:szCs w:val="24"/>
      <w:lang w:val="fr-CH"/>
    </w:rPr>
  </w:style>
  <w:style w:type="paragraph" w:styleId="Textedebulles">
    <w:name w:val="Balloon Text"/>
    <w:basedOn w:val="Normal"/>
    <w:link w:val="TextedebullesCar"/>
    <w:uiPriority w:val="99"/>
    <w:semiHidden/>
    <w:unhideWhenUsed/>
    <w:rsid w:val="00483A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483A8B"/>
    <w:rPr>
      <w:rFonts w:ascii="Times New Roman" w:hAnsi="Times New Roman" w:cs="Times New Roman"/>
      <w:sz w:val="18"/>
      <w:szCs w:val="18"/>
    </w:rPr>
  </w:style>
  <w:style w:type="character" w:styleId="Marquedecommentaire">
    <w:name w:val="annotation reference"/>
    <w:basedOn w:val="Policepardfaut"/>
    <w:uiPriority w:val="99"/>
    <w:semiHidden/>
    <w:unhideWhenUsed/>
    <w:rsid w:val="00483A8B"/>
    <w:rPr>
      <w:sz w:val="16"/>
      <w:szCs w:val="16"/>
    </w:rPr>
  </w:style>
  <w:style w:type="paragraph" w:styleId="Commentaire">
    <w:name w:val="annotation text"/>
    <w:basedOn w:val="Normal"/>
    <w:link w:val="CommentaireCar"/>
    <w:uiPriority w:val="99"/>
    <w:semiHidden/>
    <w:unhideWhenUsed/>
    <w:rsid w:val="00483A8B"/>
    <w:rPr>
      <w:szCs w:val="20"/>
    </w:rPr>
  </w:style>
  <w:style w:type="character" w:customStyle="1" w:styleId="CommentaireCar">
    <w:name w:val="Commentaire Car"/>
    <w:basedOn w:val="Policepardfaut"/>
    <w:link w:val="Commentaire"/>
    <w:uiPriority w:val="99"/>
    <w:semiHidden/>
    <w:rsid w:val="00483A8B"/>
    <w:rPr>
      <w:sz w:val="20"/>
      <w:szCs w:val="20"/>
    </w:rPr>
  </w:style>
  <w:style w:type="paragraph" w:styleId="Objetducommentaire">
    <w:name w:val="annotation subject"/>
    <w:basedOn w:val="Commentaire"/>
    <w:next w:val="Commentaire"/>
    <w:link w:val="ObjetducommentaireCar"/>
    <w:uiPriority w:val="99"/>
    <w:semiHidden/>
    <w:unhideWhenUsed/>
    <w:rsid w:val="00483A8B"/>
    <w:rPr>
      <w:b/>
      <w:bCs/>
    </w:rPr>
  </w:style>
  <w:style w:type="character" w:customStyle="1" w:styleId="ObjetducommentaireCar">
    <w:name w:val="Objet du commentaire Car"/>
    <w:basedOn w:val="CommentaireCar"/>
    <w:link w:val="Objetducommentaire"/>
    <w:uiPriority w:val="99"/>
    <w:semiHidden/>
    <w:rsid w:val="00483A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76033">
      <w:bodyDiv w:val="1"/>
      <w:marLeft w:val="0"/>
      <w:marRight w:val="0"/>
      <w:marTop w:val="0"/>
      <w:marBottom w:val="0"/>
      <w:divBdr>
        <w:top w:val="none" w:sz="0" w:space="0" w:color="auto"/>
        <w:left w:val="none" w:sz="0" w:space="0" w:color="auto"/>
        <w:bottom w:val="none" w:sz="0" w:space="0" w:color="auto"/>
        <w:right w:val="none" w:sz="0" w:space="0" w:color="auto"/>
      </w:divBdr>
    </w:div>
    <w:div w:id="51774012">
      <w:bodyDiv w:val="1"/>
      <w:marLeft w:val="0"/>
      <w:marRight w:val="0"/>
      <w:marTop w:val="0"/>
      <w:marBottom w:val="0"/>
      <w:divBdr>
        <w:top w:val="none" w:sz="0" w:space="0" w:color="auto"/>
        <w:left w:val="none" w:sz="0" w:space="0" w:color="auto"/>
        <w:bottom w:val="none" w:sz="0" w:space="0" w:color="auto"/>
        <w:right w:val="none" w:sz="0" w:space="0" w:color="auto"/>
      </w:divBdr>
    </w:div>
    <w:div w:id="91977112">
      <w:bodyDiv w:val="1"/>
      <w:marLeft w:val="0"/>
      <w:marRight w:val="0"/>
      <w:marTop w:val="0"/>
      <w:marBottom w:val="0"/>
      <w:divBdr>
        <w:top w:val="none" w:sz="0" w:space="0" w:color="auto"/>
        <w:left w:val="none" w:sz="0" w:space="0" w:color="auto"/>
        <w:bottom w:val="none" w:sz="0" w:space="0" w:color="auto"/>
        <w:right w:val="none" w:sz="0" w:space="0" w:color="auto"/>
      </w:divBdr>
    </w:div>
    <w:div w:id="103506293">
      <w:bodyDiv w:val="1"/>
      <w:marLeft w:val="0"/>
      <w:marRight w:val="0"/>
      <w:marTop w:val="0"/>
      <w:marBottom w:val="0"/>
      <w:divBdr>
        <w:top w:val="none" w:sz="0" w:space="0" w:color="auto"/>
        <w:left w:val="none" w:sz="0" w:space="0" w:color="auto"/>
        <w:bottom w:val="none" w:sz="0" w:space="0" w:color="auto"/>
        <w:right w:val="none" w:sz="0" w:space="0" w:color="auto"/>
      </w:divBdr>
    </w:div>
    <w:div w:id="116796922">
      <w:bodyDiv w:val="1"/>
      <w:marLeft w:val="0"/>
      <w:marRight w:val="0"/>
      <w:marTop w:val="0"/>
      <w:marBottom w:val="0"/>
      <w:divBdr>
        <w:top w:val="none" w:sz="0" w:space="0" w:color="auto"/>
        <w:left w:val="none" w:sz="0" w:space="0" w:color="auto"/>
        <w:bottom w:val="none" w:sz="0" w:space="0" w:color="auto"/>
        <w:right w:val="none" w:sz="0" w:space="0" w:color="auto"/>
      </w:divBdr>
    </w:div>
    <w:div w:id="312955489">
      <w:bodyDiv w:val="1"/>
      <w:marLeft w:val="0"/>
      <w:marRight w:val="0"/>
      <w:marTop w:val="0"/>
      <w:marBottom w:val="0"/>
      <w:divBdr>
        <w:top w:val="none" w:sz="0" w:space="0" w:color="auto"/>
        <w:left w:val="none" w:sz="0" w:space="0" w:color="auto"/>
        <w:bottom w:val="none" w:sz="0" w:space="0" w:color="auto"/>
        <w:right w:val="none" w:sz="0" w:space="0" w:color="auto"/>
      </w:divBdr>
    </w:div>
    <w:div w:id="459884768">
      <w:bodyDiv w:val="1"/>
      <w:marLeft w:val="0"/>
      <w:marRight w:val="0"/>
      <w:marTop w:val="0"/>
      <w:marBottom w:val="0"/>
      <w:divBdr>
        <w:top w:val="none" w:sz="0" w:space="0" w:color="auto"/>
        <w:left w:val="none" w:sz="0" w:space="0" w:color="auto"/>
        <w:bottom w:val="none" w:sz="0" w:space="0" w:color="auto"/>
        <w:right w:val="none" w:sz="0" w:space="0" w:color="auto"/>
      </w:divBdr>
    </w:div>
    <w:div w:id="497582016">
      <w:bodyDiv w:val="1"/>
      <w:marLeft w:val="0"/>
      <w:marRight w:val="0"/>
      <w:marTop w:val="0"/>
      <w:marBottom w:val="0"/>
      <w:divBdr>
        <w:top w:val="none" w:sz="0" w:space="0" w:color="auto"/>
        <w:left w:val="none" w:sz="0" w:space="0" w:color="auto"/>
        <w:bottom w:val="none" w:sz="0" w:space="0" w:color="auto"/>
        <w:right w:val="none" w:sz="0" w:space="0" w:color="auto"/>
      </w:divBdr>
    </w:div>
    <w:div w:id="500587684">
      <w:bodyDiv w:val="1"/>
      <w:marLeft w:val="0"/>
      <w:marRight w:val="0"/>
      <w:marTop w:val="0"/>
      <w:marBottom w:val="0"/>
      <w:divBdr>
        <w:top w:val="none" w:sz="0" w:space="0" w:color="auto"/>
        <w:left w:val="none" w:sz="0" w:space="0" w:color="auto"/>
        <w:bottom w:val="none" w:sz="0" w:space="0" w:color="auto"/>
        <w:right w:val="none" w:sz="0" w:space="0" w:color="auto"/>
      </w:divBdr>
    </w:div>
    <w:div w:id="519588750">
      <w:bodyDiv w:val="1"/>
      <w:marLeft w:val="0"/>
      <w:marRight w:val="0"/>
      <w:marTop w:val="0"/>
      <w:marBottom w:val="0"/>
      <w:divBdr>
        <w:top w:val="none" w:sz="0" w:space="0" w:color="auto"/>
        <w:left w:val="none" w:sz="0" w:space="0" w:color="auto"/>
        <w:bottom w:val="none" w:sz="0" w:space="0" w:color="auto"/>
        <w:right w:val="none" w:sz="0" w:space="0" w:color="auto"/>
      </w:divBdr>
    </w:div>
    <w:div w:id="566459688">
      <w:bodyDiv w:val="1"/>
      <w:marLeft w:val="0"/>
      <w:marRight w:val="0"/>
      <w:marTop w:val="0"/>
      <w:marBottom w:val="0"/>
      <w:divBdr>
        <w:top w:val="none" w:sz="0" w:space="0" w:color="auto"/>
        <w:left w:val="none" w:sz="0" w:space="0" w:color="auto"/>
        <w:bottom w:val="none" w:sz="0" w:space="0" w:color="auto"/>
        <w:right w:val="none" w:sz="0" w:space="0" w:color="auto"/>
      </w:divBdr>
    </w:div>
    <w:div w:id="572812581">
      <w:bodyDiv w:val="1"/>
      <w:marLeft w:val="0"/>
      <w:marRight w:val="0"/>
      <w:marTop w:val="0"/>
      <w:marBottom w:val="0"/>
      <w:divBdr>
        <w:top w:val="none" w:sz="0" w:space="0" w:color="auto"/>
        <w:left w:val="none" w:sz="0" w:space="0" w:color="auto"/>
        <w:bottom w:val="none" w:sz="0" w:space="0" w:color="auto"/>
        <w:right w:val="none" w:sz="0" w:space="0" w:color="auto"/>
      </w:divBdr>
      <w:divsChild>
        <w:div w:id="1031341982">
          <w:marLeft w:val="0"/>
          <w:marRight w:val="0"/>
          <w:marTop w:val="0"/>
          <w:marBottom w:val="0"/>
          <w:divBdr>
            <w:top w:val="none" w:sz="0" w:space="0" w:color="auto"/>
            <w:left w:val="none" w:sz="0" w:space="0" w:color="auto"/>
            <w:bottom w:val="none" w:sz="0" w:space="0" w:color="auto"/>
            <w:right w:val="none" w:sz="0" w:space="0" w:color="auto"/>
          </w:divBdr>
        </w:div>
        <w:div w:id="956058937">
          <w:marLeft w:val="0"/>
          <w:marRight w:val="0"/>
          <w:marTop w:val="0"/>
          <w:marBottom w:val="0"/>
          <w:divBdr>
            <w:top w:val="none" w:sz="0" w:space="0" w:color="auto"/>
            <w:left w:val="none" w:sz="0" w:space="0" w:color="auto"/>
            <w:bottom w:val="none" w:sz="0" w:space="0" w:color="auto"/>
            <w:right w:val="none" w:sz="0" w:space="0" w:color="auto"/>
          </w:divBdr>
        </w:div>
      </w:divsChild>
    </w:div>
    <w:div w:id="859054003">
      <w:bodyDiv w:val="1"/>
      <w:marLeft w:val="0"/>
      <w:marRight w:val="0"/>
      <w:marTop w:val="0"/>
      <w:marBottom w:val="0"/>
      <w:divBdr>
        <w:top w:val="none" w:sz="0" w:space="0" w:color="auto"/>
        <w:left w:val="none" w:sz="0" w:space="0" w:color="auto"/>
        <w:bottom w:val="none" w:sz="0" w:space="0" w:color="auto"/>
        <w:right w:val="none" w:sz="0" w:space="0" w:color="auto"/>
      </w:divBdr>
    </w:div>
    <w:div w:id="923565471">
      <w:bodyDiv w:val="1"/>
      <w:marLeft w:val="0"/>
      <w:marRight w:val="0"/>
      <w:marTop w:val="0"/>
      <w:marBottom w:val="0"/>
      <w:divBdr>
        <w:top w:val="none" w:sz="0" w:space="0" w:color="auto"/>
        <w:left w:val="none" w:sz="0" w:space="0" w:color="auto"/>
        <w:bottom w:val="none" w:sz="0" w:space="0" w:color="auto"/>
        <w:right w:val="none" w:sz="0" w:space="0" w:color="auto"/>
      </w:divBdr>
    </w:div>
    <w:div w:id="1187407638">
      <w:bodyDiv w:val="1"/>
      <w:marLeft w:val="0"/>
      <w:marRight w:val="0"/>
      <w:marTop w:val="0"/>
      <w:marBottom w:val="0"/>
      <w:divBdr>
        <w:top w:val="none" w:sz="0" w:space="0" w:color="auto"/>
        <w:left w:val="none" w:sz="0" w:space="0" w:color="auto"/>
        <w:bottom w:val="none" w:sz="0" w:space="0" w:color="auto"/>
        <w:right w:val="none" w:sz="0" w:space="0" w:color="auto"/>
      </w:divBdr>
    </w:div>
    <w:div w:id="1202746450">
      <w:bodyDiv w:val="1"/>
      <w:marLeft w:val="0"/>
      <w:marRight w:val="0"/>
      <w:marTop w:val="0"/>
      <w:marBottom w:val="0"/>
      <w:divBdr>
        <w:top w:val="none" w:sz="0" w:space="0" w:color="auto"/>
        <w:left w:val="none" w:sz="0" w:space="0" w:color="auto"/>
        <w:bottom w:val="none" w:sz="0" w:space="0" w:color="auto"/>
        <w:right w:val="none" w:sz="0" w:space="0" w:color="auto"/>
      </w:divBdr>
    </w:div>
    <w:div w:id="1221793610">
      <w:bodyDiv w:val="1"/>
      <w:marLeft w:val="0"/>
      <w:marRight w:val="0"/>
      <w:marTop w:val="0"/>
      <w:marBottom w:val="0"/>
      <w:divBdr>
        <w:top w:val="none" w:sz="0" w:space="0" w:color="auto"/>
        <w:left w:val="none" w:sz="0" w:space="0" w:color="auto"/>
        <w:bottom w:val="none" w:sz="0" w:space="0" w:color="auto"/>
        <w:right w:val="none" w:sz="0" w:space="0" w:color="auto"/>
      </w:divBdr>
    </w:div>
    <w:div w:id="1240678231">
      <w:bodyDiv w:val="1"/>
      <w:marLeft w:val="0"/>
      <w:marRight w:val="0"/>
      <w:marTop w:val="0"/>
      <w:marBottom w:val="0"/>
      <w:divBdr>
        <w:top w:val="none" w:sz="0" w:space="0" w:color="auto"/>
        <w:left w:val="none" w:sz="0" w:space="0" w:color="auto"/>
        <w:bottom w:val="none" w:sz="0" w:space="0" w:color="auto"/>
        <w:right w:val="none" w:sz="0" w:space="0" w:color="auto"/>
      </w:divBdr>
    </w:div>
    <w:div w:id="1399404066">
      <w:bodyDiv w:val="1"/>
      <w:marLeft w:val="0"/>
      <w:marRight w:val="0"/>
      <w:marTop w:val="0"/>
      <w:marBottom w:val="0"/>
      <w:divBdr>
        <w:top w:val="none" w:sz="0" w:space="0" w:color="auto"/>
        <w:left w:val="none" w:sz="0" w:space="0" w:color="auto"/>
        <w:bottom w:val="none" w:sz="0" w:space="0" w:color="auto"/>
        <w:right w:val="none" w:sz="0" w:space="0" w:color="auto"/>
      </w:divBdr>
    </w:div>
    <w:div w:id="1418944551">
      <w:bodyDiv w:val="1"/>
      <w:marLeft w:val="0"/>
      <w:marRight w:val="0"/>
      <w:marTop w:val="0"/>
      <w:marBottom w:val="0"/>
      <w:divBdr>
        <w:top w:val="none" w:sz="0" w:space="0" w:color="auto"/>
        <w:left w:val="none" w:sz="0" w:space="0" w:color="auto"/>
        <w:bottom w:val="none" w:sz="0" w:space="0" w:color="auto"/>
        <w:right w:val="none" w:sz="0" w:space="0" w:color="auto"/>
      </w:divBdr>
    </w:div>
    <w:div w:id="1458839530">
      <w:bodyDiv w:val="1"/>
      <w:marLeft w:val="0"/>
      <w:marRight w:val="0"/>
      <w:marTop w:val="0"/>
      <w:marBottom w:val="0"/>
      <w:divBdr>
        <w:top w:val="none" w:sz="0" w:space="0" w:color="auto"/>
        <w:left w:val="none" w:sz="0" w:space="0" w:color="auto"/>
        <w:bottom w:val="none" w:sz="0" w:space="0" w:color="auto"/>
        <w:right w:val="none" w:sz="0" w:space="0" w:color="auto"/>
      </w:divBdr>
    </w:div>
    <w:div w:id="1476750888">
      <w:bodyDiv w:val="1"/>
      <w:marLeft w:val="0"/>
      <w:marRight w:val="0"/>
      <w:marTop w:val="0"/>
      <w:marBottom w:val="0"/>
      <w:divBdr>
        <w:top w:val="none" w:sz="0" w:space="0" w:color="auto"/>
        <w:left w:val="none" w:sz="0" w:space="0" w:color="auto"/>
        <w:bottom w:val="none" w:sz="0" w:space="0" w:color="auto"/>
        <w:right w:val="none" w:sz="0" w:space="0" w:color="auto"/>
      </w:divBdr>
    </w:div>
    <w:div w:id="1484662424">
      <w:bodyDiv w:val="1"/>
      <w:marLeft w:val="0"/>
      <w:marRight w:val="0"/>
      <w:marTop w:val="0"/>
      <w:marBottom w:val="0"/>
      <w:divBdr>
        <w:top w:val="none" w:sz="0" w:space="0" w:color="auto"/>
        <w:left w:val="none" w:sz="0" w:space="0" w:color="auto"/>
        <w:bottom w:val="none" w:sz="0" w:space="0" w:color="auto"/>
        <w:right w:val="none" w:sz="0" w:space="0" w:color="auto"/>
      </w:divBdr>
    </w:div>
    <w:div w:id="1490748908">
      <w:bodyDiv w:val="1"/>
      <w:marLeft w:val="0"/>
      <w:marRight w:val="0"/>
      <w:marTop w:val="0"/>
      <w:marBottom w:val="0"/>
      <w:divBdr>
        <w:top w:val="none" w:sz="0" w:space="0" w:color="auto"/>
        <w:left w:val="none" w:sz="0" w:space="0" w:color="auto"/>
        <w:bottom w:val="none" w:sz="0" w:space="0" w:color="auto"/>
        <w:right w:val="none" w:sz="0" w:space="0" w:color="auto"/>
      </w:divBdr>
    </w:div>
    <w:div w:id="1501115384">
      <w:bodyDiv w:val="1"/>
      <w:marLeft w:val="0"/>
      <w:marRight w:val="0"/>
      <w:marTop w:val="0"/>
      <w:marBottom w:val="0"/>
      <w:divBdr>
        <w:top w:val="none" w:sz="0" w:space="0" w:color="auto"/>
        <w:left w:val="none" w:sz="0" w:space="0" w:color="auto"/>
        <w:bottom w:val="none" w:sz="0" w:space="0" w:color="auto"/>
        <w:right w:val="none" w:sz="0" w:space="0" w:color="auto"/>
      </w:divBdr>
    </w:div>
    <w:div w:id="1520389299">
      <w:bodyDiv w:val="1"/>
      <w:marLeft w:val="0"/>
      <w:marRight w:val="0"/>
      <w:marTop w:val="0"/>
      <w:marBottom w:val="0"/>
      <w:divBdr>
        <w:top w:val="none" w:sz="0" w:space="0" w:color="auto"/>
        <w:left w:val="none" w:sz="0" w:space="0" w:color="auto"/>
        <w:bottom w:val="none" w:sz="0" w:space="0" w:color="auto"/>
        <w:right w:val="none" w:sz="0" w:space="0" w:color="auto"/>
      </w:divBdr>
    </w:div>
    <w:div w:id="1550846733">
      <w:bodyDiv w:val="1"/>
      <w:marLeft w:val="0"/>
      <w:marRight w:val="0"/>
      <w:marTop w:val="0"/>
      <w:marBottom w:val="0"/>
      <w:divBdr>
        <w:top w:val="none" w:sz="0" w:space="0" w:color="auto"/>
        <w:left w:val="none" w:sz="0" w:space="0" w:color="auto"/>
        <w:bottom w:val="none" w:sz="0" w:space="0" w:color="auto"/>
        <w:right w:val="none" w:sz="0" w:space="0" w:color="auto"/>
      </w:divBdr>
    </w:div>
    <w:div w:id="1662344384">
      <w:bodyDiv w:val="1"/>
      <w:marLeft w:val="0"/>
      <w:marRight w:val="0"/>
      <w:marTop w:val="0"/>
      <w:marBottom w:val="0"/>
      <w:divBdr>
        <w:top w:val="none" w:sz="0" w:space="0" w:color="auto"/>
        <w:left w:val="none" w:sz="0" w:space="0" w:color="auto"/>
        <w:bottom w:val="none" w:sz="0" w:space="0" w:color="auto"/>
        <w:right w:val="none" w:sz="0" w:space="0" w:color="auto"/>
      </w:divBdr>
    </w:div>
    <w:div w:id="1670139511">
      <w:bodyDiv w:val="1"/>
      <w:marLeft w:val="0"/>
      <w:marRight w:val="0"/>
      <w:marTop w:val="0"/>
      <w:marBottom w:val="0"/>
      <w:divBdr>
        <w:top w:val="none" w:sz="0" w:space="0" w:color="auto"/>
        <w:left w:val="none" w:sz="0" w:space="0" w:color="auto"/>
        <w:bottom w:val="none" w:sz="0" w:space="0" w:color="auto"/>
        <w:right w:val="none" w:sz="0" w:space="0" w:color="auto"/>
      </w:divBdr>
    </w:div>
    <w:div w:id="1752115782">
      <w:bodyDiv w:val="1"/>
      <w:marLeft w:val="0"/>
      <w:marRight w:val="0"/>
      <w:marTop w:val="0"/>
      <w:marBottom w:val="0"/>
      <w:divBdr>
        <w:top w:val="none" w:sz="0" w:space="0" w:color="auto"/>
        <w:left w:val="none" w:sz="0" w:space="0" w:color="auto"/>
        <w:bottom w:val="none" w:sz="0" w:space="0" w:color="auto"/>
        <w:right w:val="none" w:sz="0" w:space="0" w:color="auto"/>
      </w:divBdr>
    </w:div>
    <w:div w:id="1787456608">
      <w:bodyDiv w:val="1"/>
      <w:marLeft w:val="0"/>
      <w:marRight w:val="0"/>
      <w:marTop w:val="0"/>
      <w:marBottom w:val="0"/>
      <w:divBdr>
        <w:top w:val="none" w:sz="0" w:space="0" w:color="auto"/>
        <w:left w:val="none" w:sz="0" w:space="0" w:color="auto"/>
        <w:bottom w:val="none" w:sz="0" w:space="0" w:color="auto"/>
        <w:right w:val="none" w:sz="0" w:space="0" w:color="auto"/>
      </w:divBdr>
    </w:div>
    <w:div w:id="1883705786">
      <w:bodyDiv w:val="1"/>
      <w:marLeft w:val="0"/>
      <w:marRight w:val="0"/>
      <w:marTop w:val="0"/>
      <w:marBottom w:val="0"/>
      <w:divBdr>
        <w:top w:val="none" w:sz="0" w:space="0" w:color="auto"/>
        <w:left w:val="none" w:sz="0" w:space="0" w:color="auto"/>
        <w:bottom w:val="none" w:sz="0" w:space="0" w:color="auto"/>
        <w:right w:val="none" w:sz="0" w:space="0" w:color="auto"/>
      </w:divBdr>
    </w:div>
    <w:div w:id="1889368434">
      <w:bodyDiv w:val="1"/>
      <w:marLeft w:val="0"/>
      <w:marRight w:val="0"/>
      <w:marTop w:val="0"/>
      <w:marBottom w:val="0"/>
      <w:divBdr>
        <w:top w:val="none" w:sz="0" w:space="0" w:color="auto"/>
        <w:left w:val="none" w:sz="0" w:space="0" w:color="auto"/>
        <w:bottom w:val="none" w:sz="0" w:space="0" w:color="auto"/>
        <w:right w:val="none" w:sz="0" w:space="0" w:color="auto"/>
      </w:divBdr>
    </w:div>
    <w:div w:id="1910458268">
      <w:bodyDiv w:val="1"/>
      <w:marLeft w:val="0"/>
      <w:marRight w:val="0"/>
      <w:marTop w:val="0"/>
      <w:marBottom w:val="0"/>
      <w:divBdr>
        <w:top w:val="none" w:sz="0" w:space="0" w:color="auto"/>
        <w:left w:val="none" w:sz="0" w:space="0" w:color="auto"/>
        <w:bottom w:val="none" w:sz="0" w:space="0" w:color="auto"/>
        <w:right w:val="none" w:sz="0" w:space="0" w:color="auto"/>
      </w:divBdr>
    </w:div>
    <w:div w:id="1926694252">
      <w:bodyDiv w:val="1"/>
      <w:marLeft w:val="0"/>
      <w:marRight w:val="0"/>
      <w:marTop w:val="0"/>
      <w:marBottom w:val="0"/>
      <w:divBdr>
        <w:top w:val="none" w:sz="0" w:space="0" w:color="auto"/>
        <w:left w:val="none" w:sz="0" w:space="0" w:color="auto"/>
        <w:bottom w:val="none" w:sz="0" w:space="0" w:color="auto"/>
        <w:right w:val="none" w:sz="0" w:space="0" w:color="auto"/>
      </w:divBdr>
    </w:div>
    <w:div w:id="2009749500">
      <w:bodyDiv w:val="1"/>
      <w:marLeft w:val="0"/>
      <w:marRight w:val="0"/>
      <w:marTop w:val="0"/>
      <w:marBottom w:val="0"/>
      <w:divBdr>
        <w:top w:val="none" w:sz="0" w:space="0" w:color="auto"/>
        <w:left w:val="none" w:sz="0" w:space="0" w:color="auto"/>
        <w:bottom w:val="none" w:sz="0" w:space="0" w:color="auto"/>
        <w:right w:val="none" w:sz="0" w:space="0" w:color="auto"/>
      </w:divBdr>
    </w:div>
    <w:div w:id="2011057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github.com/lionelperret76/M1-M2_Project/tree/main/MetaData"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slf.ch/en/publicationssearch/books-and-brochures.html"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envidat.ch" TargetMode="External"/><Relationship Id="rId41" Type="http://schemas.openxmlformats.org/officeDocument/2006/relationships/image" Target="media/image27.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lionelperret76/M1-M2_Project" TargetMode="Externa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hyperlink" Target="https://www.envidat.ch/"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github.com/lionelperret76/M1-M2_Project/tree/main/Lionel_Perret-CAS-ADS-M2-Poster" TargetMode="External"/><Relationship Id="rId49" Type="http://schemas.openxmlformats.org/officeDocument/2006/relationships/hyperlink" Target="https://www.slf.ch/en/index.html" TargetMode="External"/><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lionelperret76/M1-M2_Project/blob/main/Lionel_Perret-CAS-ADS-M2-Poster.pdf" TargetMode="External"/><Relationship Id="rId44" Type="http://schemas.openxmlformats.org/officeDocument/2006/relationships/image" Target="media/image30.png"/><Relationship Id="rId52" Type="http://schemas.openxmlformats.org/officeDocument/2006/relationships/hyperlink" Target="https://www.envidat.ch/"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github.com/lionelperret76/M1-M2_Project/blob/main/Lionel_Perret-CAS-ADS-M1_M2-Project_Report.pdf" TargetMode="External"/><Relationship Id="rId35" Type="http://schemas.openxmlformats.org/officeDocument/2006/relationships/hyperlink" Target="https://github.com/lionelperret76/M1-M2_Project/tree/main/JupyterNotebooks/ProjectM2.ipynb" TargetMode="External"/><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www.slf.ch/en/avalanche-bulletin-and-snow-situation/about-the-avalanche-bulletin/danger-levels.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Ins1</b:Tag>
    <b:SourceType>Misc</b:SourceType>
    <b:Guid>{491022AB-E212-4857-A78F-0A6B6F9157C5}</b:Guid>
    <b:Author>
      <b:Author>
        <b:NameList>
          <b:Person>
            <b:Last>SLF</b:Last>
            <b:First>Institute</b:First>
            <b:Middle>for Snow and Avalanche Research</b:Middle>
          </b:Person>
        </b:NameList>
      </b:Author>
      <b:Writer>
        <b:NameList>
          <b:Person>
            <b:Last>SLF</b:Last>
            <b:First>Institute</b:First>
            <b:Middle>for Snow and Avalanche Research -</b:Middle>
          </b:Person>
        </b:NameList>
      </b:Writer>
    </b:Author>
    <b:Title>Favorable and unfavourable avalanche condition after new snow</b:Title>
    <b:LCID>en-US</b:LCID>
    <b:RefOrder>1</b:RefOrder>
  </b:Source>
</b:Sources>
</file>

<file path=customXml/itemProps1.xml><?xml version="1.0" encoding="utf-8"?>
<ds:datastoreItem xmlns:ds="http://schemas.openxmlformats.org/officeDocument/2006/customXml" ds:itemID="{F680C8B6-C23C-694C-849D-0D328067D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3722</Words>
  <Characters>20473</Characters>
  <Application>Microsoft Office Word</Application>
  <DocSecurity>0</DocSecurity>
  <Lines>170</Lines>
  <Paragraphs>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Lionel Perret</dc:creator>
  <cp:lastModifiedBy>Lionel</cp:lastModifiedBy>
  <cp:revision>11</cp:revision>
  <cp:lastPrinted>2020-10-11T22:02:00Z</cp:lastPrinted>
  <dcterms:created xsi:type="dcterms:W3CDTF">2020-10-11T11:42:00Z</dcterms:created>
  <dcterms:modified xsi:type="dcterms:W3CDTF">2020-10-11T22:02:00Z</dcterms:modified>
</cp:coreProperties>
</file>